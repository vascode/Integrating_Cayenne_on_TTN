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9C054" w14:textId="77777777" w:rsidR="00CA4C12" w:rsidRDefault="00CA4C12" w:rsidP="00AD373F"/>
    <w:p w14:paraId="275425DE" w14:textId="77777777" w:rsidR="00666078" w:rsidRPr="00344464" w:rsidRDefault="00E63347" w:rsidP="00AD373F">
      <w:pPr>
        <w:pStyle w:val="MainTitle"/>
        <w:spacing w:before="720"/>
      </w:pPr>
      <w:r>
        <w:t>Integrating</w:t>
      </w:r>
      <w:r w:rsidR="00C65E29">
        <w:t xml:space="preserve"> </w:t>
      </w:r>
      <w:r w:rsidR="001367D8">
        <w:t xml:space="preserve">Cayenne </w:t>
      </w:r>
      <w:r>
        <w:t xml:space="preserve">on </w:t>
      </w:r>
      <w:r w:rsidR="001D02D0">
        <w:t>TTN</w:t>
      </w:r>
    </w:p>
    <w:p w14:paraId="623D76D6" w14:textId="77777777" w:rsidR="004B419A" w:rsidRPr="00751B4F" w:rsidRDefault="00C65E29" w:rsidP="00AD373F">
      <w:pPr>
        <w:pStyle w:val="Title-ProductName"/>
      </w:pPr>
      <w:r>
        <w:t>RM1xx Series</w:t>
      </w:r>
    </w:p>
    <w:p w14:paraId="6B04CAA1" w14:textId="77777777" w:rsidR="00CA4C12" w:rsidRPr="00751B4F" w:rsidRDefault="00327276" w:rsidP="00AD373F">
      <w:pPr>
        <w:pStyle w:val="SecondaryTitle"/>
      </w:pPr>
      <w:r w:rsidRPr="00751B4F">
        <w:t xml:space="preserve">Application Note </w:t>
      </w:r>
      <w:r w:rsidR="00751B4F" w:rsidRPr="00751B4F">
        <w:tab/>
        <w:t>v1.0</w:t>
      </w:r>
    </w:p>
    <w:p w14:paraId="31DE68FE" w14:textId="77777777" w:rsidR="00120DB9" w:rsidRDefault="00120DB9" w:rsidP="00AD373F">
      <w:pPr>
        <w:pStyle w:val="Heading1"/>
      </w:pPr>
      <w:r w:rsidRPr="00AD373F">
        <w:t>Intro</w:t>
      </w:r>
      <w:r w:rsidR="00C65E29">
        <w:tab/>
      </w:r>
      <w:r w:rsidRPr="00AD373F">
        <w:t>duction</w:t>
      </w:r>
      <w:r w:rsidR="00C65E29">
        <w:t xml:space="preserve"> </w:t>
      </w:r>
    </w:p>
    <w:p w14:paraId="30BA96F9" w14:textId="142E7985" w:rsidR="002D160D" w:rsidRDefault="002D160D" w:rsidP="009B7A1E">
      <w:r>
        <w:t>Cayenne is IoT data processing system that can display transmitted data in visualized form</w:t>
      </w:r>
      <w:r w:rsidR="00197E97">
        <w:t xml:space="preserve"> with drag-and-drop configuration</w:t>
      </w:r>
      <w:r>
        <w:t xml:space="preserve">. A LoRaWAN server (e.g. The Things Network - TTN) can be set up so that it receives data from end-device and forwards that data to an external application server in the format it can understand. </w:t>
      </w:r>
      <w:commentRangeStart w:id="0"/>
      <w:del w:id="1" w:author="Seokwoo Yoon" w:date="2017-10-09T13:37:00Z">
        <w:r w:rsidDel="00E9692C">
          <w:delText xml:space="preserve">We </w:delText>
        </w:r>
      </w:del>
      <w:commentRangeEnd w:id="0"/>
      <w:ins w:id="2" w:author="Seokwoo Yoon" w:date="2017-10-09T13:37:00Z">
        <w:r w:rsidR="00E9692C">
          <w:t xml:space="preserve">This app note shows to capture </w:t>
        </w:r>
      </w:ins>
      <w:r w:rsidR="002857E9">
        <w:rPr>
          <w:rStyle w:val="CommentReference"/>
        </w:rPr>
        <w:commentReference w:id="0"/>
      </w:r>
      <w:del w:id="3" w:author="Seokwoo Yoon" w:date="2017-10-09T13:37:00Z">
        <w:r w:rsidDel="00E9692C">
          <w:delText xml:space="preserve">captured </w:delText>
        </w:r>
      </w:del>
      <w:r>
        <w:t>the data such as temperature on DVK-RM191 and sent i</w:t>
      </w:r>
      <w:r w:rsidR="00197E97">
        <w:t xml:space="preserve">t over to Cayenne in order to show data in icon and graph. </w:t>
      </w:r>
    </w:p>
    <w:p w14:paraId="7ABCF659" w14:textId="77777777" w:rsidR="00C65E29" w:rsidRPr="00C65E29" w:rsidRDefault="00C65E29" w:rsidP="00C65E29">
      <w:pPr>
        <w:pStyle w:val="Heading1"/>
      </w:pPr>
      <w:r>
        <w:t>Requirement</w:t>
      </w:r>
    </w:p>
    <w:p w14:paraId="230884BA" w14:textId="72DE9F90" w:rsidR="00420411" w:rsidRDefault="009B7A1E" w:rsidP="00110594">
      <w:pPr>
        <w:pStyle w:val="1stBullet"/>
        <w:spacing w:before="60"/>
      </w:pPr>
      <w:r>
        <w:t>DVK-RM816 or DVK-RM191</w:t>
      </w:r>
      <w:r w:rsidR="00F973CE">
        <w:t xml:space="preserve"> </w:t>
      </w:r>
      <w:r>
        <w:t>with the latest firmware</w:t>
      </w:r>
      <w:r w:rsidR="006627B5">
        <w:t xml:space="preserve"> </w:t>
      </w:r>
      <w:commentRangeStart w:id="4"/>
      <w:r w:rsidR="006627B5">
        <w:t>(v17.4.1.0 was used in this test</w:t>
      </w:r>
      <w:r w:rsidR="00197E97">
        <w:t xml:space="preserve"> with RM191</w:t>
      </w:r>
      <w:r w:rsidR="006627B5">
        <w:t>)</w:t>
      </w:r>
      <w:commentRangeEnd w:id="4"/>
      <w:r w:rsidR="00EB0D1F">
        <w:rPr>
          <w:rStyle w:val="CommentReference"/>
          <w:rFonts w:eastAsiaTheme="minorEastAsia" w:cstheme="minorBidi"/>
        </w:rPr>
        <w:commentReference w:id="4"/>
      </w:r>
    </w:p>
    <w:p w14:paraId="42B1A8B6" w14:textId="65521E8E" w:rsidR="009B7A1E" w:rsidRDefault="00127A24" w:rsidP="00110594">
      <w:pPr>
        <w:pStyle w:val="1stBullet"/>
        <w:spacing w:before="60"/>
      </w:pPr>
      <w:hyperlink r:id="rId14" w:history="1">
        <w:r w:rsidR="009B7A1E" w:rsidRPr="00420411">
          <w:rPr>
            <w:rStyle w:val="Hyperlink"/>
            <w:rFonts w:ascii="Calibri" w:hAnsi="Calibri"/>
          </w:rPr>
          <w:t>UwTerminalX</w:t>
        </w:r>
      </w:hyperlink>
      <w:r w:rsidR="009B7A1E">
        <w:t xml:space="preserve"> </w:t>
      </w:r>
      <w:commentRangeStart w:id="5"/>
      <w:r w:rsidR="00E63347">
        <w:t>(</w:t>
      </w:r>
      <w:r w:rsidR="009B7A1E">
        <w:t>v1.0</w:t>
      </w:r>
      <w:ins w:id="6" w:author="Seokwoo Yoon" w:date="2017-10-09T13:37:00Z">
        <w:r w:rsidR="00E9692C">
          <w:t>9a</w:t>
        </w:r>
      </w:ins>
      <w:del w:id="7" w:author="Seokwoo Yoon" w:date="2017-10-09T13:37:00Z">
        <w:r w:rsidR="009B7A1E" w:rsidDel="00E9692C">
          <w:delText>3</w:delText>
        </w:r>
      </w:del>
      <w:r w:rsidR="009B7A1E">
        <w:t xml:space="preserve"> or later</w:t>
      </w:r>
      <w:r w:rsidR="00E63347">
        <w:t xml:space="preserve"> recommended</w:t>
      </w:r>
      <w:r w:rsidR="009B7A1E">
        <w:t>)</w:t>
      </w:r>
      <w:commentRangeEnd w:id="5"/>
      <w:r w:rsidR="00EB0D1F">
        <w:rPr>
          <w:rStyle w:val="CommentReference"/>
          <w:rFonts w:eastAsiaTheme="minorEastAsia" w:cstheme="minorBidi"/>
        </w:rPr>
        <w:commentReference w:id="5"/>
      </w:r>
    </w:p>
    <w:p w14:paraId="34A229D5" w14:textId="1C40C746" w:rsidR="009B7A1E" w:rsidRDefault="009B7A1E" w:rsidP="009B7A1E">
      <w:pPr>
        <w:pStyle w:val="1stBullet"/>
      </w:pPr>
      <w:r>
        <w:t>smartBASIC application</w:t>
      </w:r>
      <w:r w:rsidR="00957A7F">
        <w:t xml:space="preserve"> (cayenne.mydevice.sb</w:t>
      </w:r>
      <w:r>
        <w:t>)</w:t>
      </w:r>
      <w:bookmarkStart w:id="8" w:name="_GoBack"/>
      <w:bookmarkEnd w:id="8"/>
    </w:p>
    <w:p w14:paraId="4C2B9071" w14:textId="77777777" w:rsidR="00BC7C67" w:rsidRDefault="009B7A1E" w:rsidP="00BC7C67">
      <w:pPr>
        <w:pStyle w:val="1stBullet"/>
      </w:pPr>
      <w:r>
        <w:t xml:space="preserve">LoRaWAN gateway (e.g. </w:t>
      </w:r>
      <w:hyperlink r:id="rId15" w:history="1">
        <w:r w:rsidRPr="009B7A1E">
          <w:rPr>
            <w:rStyle w:val="Hyperlink"/>
            <w:rFonts w:ascii="Calibri" w:hAnsi="Calibri"/>
          </w:rPr>
          <w:t>Laird Sentrius RG1xx</w:t>
        </w:r>
      </w:hyperlink>
      <w:r>
        <w:t>)</w:t>
      </w:r>
    </w:p>
    <w:p w14:paraId="3E512481" w14:textId="77777777" w:rsidR="00120DB9" w:rsidRDefault="00120DB9" w:rsidP="00AD373F">
      <w:pPr>
        <w:pStyle w:val="Heading1"/>
      </w:pPr>
      <w:r>
        <w:t>Overview</w:t>
      </w:r>
    </w:p>
    <w:p w14:paraId="2D9E7D99" w14:textId="7F8612C8" w:rsidR="00957A7F" w:rsidRPr="00957A7F" w:rsidRDefault="002D160D" w:rsidP="006627B5">
      <w:r>
        <w:t xml:space="preserve">This application note demonstrates that RM1xx captures data on its DVK and send it over to LoRa network. </w:t>
      </w:r>
      <w:ins w:id="9" w:author="Jamie Mccrae" w:date="2017-10-09T08:54:00Z">
        <w:r w:rsidR="00EB0D1F">
          <w:t xml:space="preserve">The </w:t>
        </w:r>
      </w:ins>
      <w:del w:id="10" w:author="Jamie Mccrae" w:date="2017-10-09T08:54:00Z">
        <w:r w:rsidDel="00EB0D1F">
          <w:delText xml:space="preserve">Gateway </w:delText>
        </w:r>
      </w:del>
      <w:ins w:id="11" w:author="Jamie Mccrae" w:date="2017-10-09T08:54:00Z">
        <w:r w:rsidR="00EB0D1F">
          <w:t xml:space="preserve">gateway </w:t>
        </w:r>
      </w:ins>
      <w:del w:id="12" w:author="Jamie Mccrae" w:date="2017-10-09T08:54:00Z">
        <w:r w:rsidDel="00EB0D1F">
          <w:delText xml:space="preserve">is </w:delText>
        </w:r>
      </w:del>
      <w:ins w:id="13" w:author="Jamie Mccrae" w:date="2017-10-09T08:54:00Z">
        <w:r w:rsidR="00EB0D1F">
          <w:t xml:space="preserve">will be </w:t>
        </w:r>
      </w:ins>
      <w:r>
        <w:t>set</w:t>
      </w:r>
      <w:r w:rsidR="00957A7F">
        <w:t xml:space="preserve"> </w:t>
      </w:r>
      <w:r>
        <w:t>up as packet forwarder pointing to TTN as destination, and TTN redirect data from end-device to Cayenne MyDevice so that it can be displayed in widgets</w:t>
      </w:r>
      <w:r w:rsidR="00957A7F">
        <w:t xml:space="preserve"> on a browser</w:t>
      </w:r>
      <w:r>
        <w:t>.</w:t>
      </w:r>
      <w:r w:rsidR="00957A7F">
        <w:t xml:space="preserve"> </w:t>
      </w:r>
    </w:p>
    <w:p w14:paraId="6D9F88F1" w14:textId="21CA8189" w:rsidR="00E63347" w:rsidRDefault="00E63347" w:rsidP="00E63347">
      <w:pPr>
        <w:pStyle w:val="Heading1"/>
      </w:pPr>
      <w:r>
        <w:t>Test Setup</w:t>
      </w:r>
    </w:p>
    <w:p w14:paraId="51B7D099" w14:textId="16A5ACA7" w:rsidR="002D160D" w:rsidRDefault="00D43EB2" w:rsidP="00D43EB2">
      <w:pPr>
        <w:pStyle w:val="1stBullet"/>
        <w:numPr>
          <w:ilvl w:val="0"/>
          <w:numId w:val="0"/>
        </w:numPr>
      </w:pPr>
      <w:r>
        <w:t xml:space="preserve">First, DVK needs to be set so that </w:t>
      </w:r>
      <w:r w:rsidR="000C4665">
        <w:t>RM1xx</w:t>
      </w:r>
      <w:r>
        <w:t xml:space="preserve"> can access </w:t>
      </w:r>
      <w:del w:id="14" w:author="Jamie Mccrae" w:date="2017-10-09T08:54:00Z">
        <w:r w:rsidDel="00F65790">
          <w:delText xml:space="preserve">to </w:delText>
        </w:r>
      </w:del>
      <w:ins w:id="15" w:author="Jamie Mccrae" w:date="2017-10-09T08:54:00Z">
        <w:r w:rsidR="00F65790">
          <w:t xml:space="preserve">the </w:t>
        </w:r>
      </w:ins>
      <w:r>
        <w:t>temperature sensor and Button1</w:t>
      </w:r>
      <w:r w:rsidR="000C4665">
        <w:t>, Button2 and LED5</w:t>
      </w:r>
      <w:r>
        <w:t xml:space="preserve">. </w:t>
      </w:r>
      <w:r w:rsidR="000C4665">
        <w:t>(</w:t>
      </w:r>
      <w:ins w:id="16" w:author="Seokwoo Yoon" w:date="2017-10-09T13:47:00Z">
        <w:r w:rsidR="00E9692C">
          <w:fldChar w:fldCharType="begin"/>
        </w:r>
        <w:r w:rsidR="00E9692C">
          <w:instrText xml:space="preserve"> HYPERLINK  \l "Figure1" </w:instrText>
        </w:r>
        <w:r w:rsidR="00E9692C">
          <w:fldChar w:fldCharType="separate"/>
        </w:r>
        <w:commentRangeStart w:id="17"/>
        <w:r w:rsidR="000C4665" w:rsidRPr="00E9692C">
          <w:rPr>
            <w:rStyle w:val="Hyperlink"/>
            <w:rFonts w:ascii="Calibri" w:hAnsi="Calibri"/>
          </w:rPr>
          <w:t>Figur</w:t>
        </w:r>
        <w:r w:rsidR="000C4665" w:rsidRPr="00E9692C">
          <w:rPr>
            <w:rStyle w:val="Hyperlink"/>
            <w:rFonts w:ascii="Calibri" w:hAnsi="Calibri"/>
          </w:rPr>
          <w:t>e</w:t>
        </w:r>
        <w:r w:rsidR="00F65790" w:rsidRPr="00E9692C">
          <w:rPr>
            <w:rStyle w:val="Hyperlink"/>
            <w:rFonts w:ascii="Calibri" w:hAnsi="Calibri"/>
          </w:rPr>
          <w:t xml:space="preserve"> </w:t>
        </w:r>
        <w:r w:rsidR="000C4665" w:rsidRPr="00E9692C">
          <w:rPr>
            <w:rStyle w:val="Hyperlink"/>
            <w:rFonts w:ascii="Calibri" w:hAnsi="Calibri"/>
          </w:rPr>
          <w:t>1</w:t>
        </w:r>
        <w:r w:rsidR="00E9692C">
          <w:fldChar w:fldCharType="end"/>
        </w:r>
      </w:ins>
      <w:r w:rsidR="000C4665">
        <w:t xml:space="preserve"> and </w:t>
      </w:r>
      <w:ins w:id="18" w:author="Seokwoo Yoon" w:date="2017-10-09T13:47:00Z">
        <w:r w:rsidR="00E9692C">
          <w:fldChar w:fldCharType="begin"/>
        </w:r>
        <w:r w:rsidR="00E9692C">
          <w:instrText xml:space="preserve"> HYPERLINK  \l "Figure2" </w:instrText>
        </w:r>
        <w:r w:rsidR="00E9692C">
          <w:fldChar w:fldCharType="separate"/>
        </w:r>
        <w:r w:rsidR="000C4665" w:rsidRPr="00E9692C">
          <w:rPr>
            <w:rStyle w:val="Hyperlink"/>
            <w:rFonts w:ascii="Calibri" w:hAnsi="Calibri"/>
          </w:rPr>
          <w:t>Figu</w:t>
        </w:r>
        <w:r w:rsidR="000C4665" w:rsidRPr="00E9692C">
          <w:rPr>
            <w:rStyle w:val="Hyperlink"/>
            <w:rFonts w:ascii="Calibri" w:hAnsi="Calibri"/>
          </w:rPr>
          <w:t>r</w:t>
        </w:r>
        <w:r w:rsidR="000C4665" w:rsidRPr="00E9692C">
          <w:rPr>
            <w:rStyle w:val="Hyperlink"/>
            <w:rFonts w:ascii="Calibri" w:hAnsi="Calibri"/>
          </w:rPr>
          <w:t>e</w:t>
        </w:r>
        <w:r w:rsidR="00F65790" w:rsidRPr="00E9692C">
          <w:rPr>
            <w:rStyle w:val="Hyperlink"/>
            <w:rFonts w:ascii="Calibri" w:hAnsi="Calibri"/>
          </w:rPr>
          <w:t xml:space="preserve"> </w:t>
        </w:r>
        <w:r w:rsidR="000C4665" w:rsidRPr="00E9692C">
          <w:rPr>
            <w:rStyle w:val="Hyperlink"/>
            <w:rFonts w:ascii="Calibri" w:hAnsi="Calibri"/>
          </w:rPr>
          <w:t>2</w:t>
        </w:r>
        <w:commentRangeEnd w:id="17"/>
        <w:r w:rsidR="00E9692C">
          <w:fldChar w:fldCharType="end"/>
        </w:r>
      </w:ins>
      <w:r w:rsidR="00F65790">
        <w:rPr>
          <w:rStyle w:val="CommentReference"/>
          <w:rFonts w:eastAsiaTheme="minorEastAsia" w:cstheme="minorBidi"/>
        </w:rPr>
        <w:commentReference w:id="17"/>
      </w:r>
      <w:r w:rsidR="000C4665">
        <w:t xml:space="preserve">) </w:t>
      </w:r>
    </w:p>
    <w:p w14:paraId="65F538FE" w14:textId="77777777" w:rsidR="000C4665" w:rsidRDefault="002D160D" w:rsidP="000C4665">
      <w:pPr>
        <w:pStyle w:val="1stBullet"/>
        <w:keepNext/>
        <w:numPr>
          <w:ilvl w:val="0"/>
          <w:numId w:val="0"/>
        </w:numPr>
      </w:pPr>
      <w:bookmarkStart w:id="19" w:name="Figure1"/>
      <w:r>
        <w:rPr>
          <w:noProof/>
        </w:rPr>
        <w:drawing>
          <wp:inline distT="0" distB="0" distL="0" distR="0" wp14:anchorId="18EB8A70" wp14:editId="485BB639">
            <wp:extent cx="6391275" cy="1619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275" cy="1619250"/>
                    </a:xfrm>
                    <a:prstGeom prst="rect">
                      <a:avLst/>
                    </a:prstGeom>
                    <a:noFill/>
                    <a:ln>
                      <a:noFill/>
                    </a:ln>
                  </pic:spPr>
                </pic:pic>
              </a:graphicData>
            </a:graphic>
          </wp:inline>
        </w:drawing>
      </w:r>
      <w:bookmarkEnd w:id="19"/>
    </w:p>
    <w:p w14:paraId="08F65810" w14:textId="5E57615F" w:rsidR="002D160D" w:rsidRDefault="000C4665" w:rsidP="000C4665">
      <w:pPr>
        <w:pStyle w:val="Caption"/>
      </w:pPr>
      <w:r>
        <w:t xml:space="preserve">Figure </w:t>
      </w:r>
      <w:r w:rsidR="00127A24">
        <w:fldChar w:fldCharType="begin"/>
      </w:r>
      <w:r w:rsidR="00127A24">
        <w:instrText xml:space="preserve"> SEQ Figure \* ARABIC </w:instrText>
      </w:r>
      <w:r w:rsidR="00127A24">
        <w:fldChar w:fldCharType="separate"/>
      </w:r>
      <w:r w:rsidR="00F1080E">
        <w:rPr>
          <w:noProof/>
        </w:rPr>
        <w:t>1</w:t>
      </w:r>
      <w:r w:rsidR="00127A24">
        <w:rPr>
          <w:noProof/>
        </w:rPr>
        <w:fldChar w:fldCharType="end"/>
      </w:r>
      <w:r>
        <w:t xml:space="preserve"> Hardware pin setup (J7pin1-2, J7 pin3 - SIO_28, J8 pin 1-2)</w:t>
      </w:r>
    </w:p>
    <w:p w14:paraId="681EC41B" w14:textId="77777777" w:rsidR="000C4665" w:rsidRDefault="000C4665" w:rsidP="000C4665">
      <w:pPr>
        <w:pStyle w:val="1stBullet"/>
        <w:keepNext/>
        <w:numPr>
          <w:ilvl w:val="0"/>
          <w:numId w:val="0"/>
        </w:numPr>
      </w:pPr>
      <w:bookmarkStart w:id="20" w:name="Figure2"/>
      <w:commentRangeStart w:id="21"/>
      <w:r>
        <w:rPr>
          <w:noProof/>
        </w:rPr>
        <w:lastRenderedPageBreak/>
        <w:drawing>
          <wp:inline distT="0" distB="0" distL="0" distR="0" wp14:anchorId="610AC781" wp14:editId="4D3A00D2">
            <wp:extent cx="64008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3152775"/>
                    </a:xfrm>
                    <a:prstGeom prst="rect">
                      <a:avLst/>
                    </a:prstGeom>
                    <a:noFill/>
                    <a:ln>
                      <a:noFill/>
                    </a:ln>
                  </pic:spPr>
                </pic:pic>
              </a:graphicData>
            </a:graphic>
          </wp:inline>
        </w:drawing>
      </w:r>
      <w:bookmarkEnd w:id="20"/>
      <w:commentRangeEnd w:id="21"/>
      <w:r w:rsidR="002857E9">
        <w:rPr>
          <w:rStyle w:val="CommentReference"/>
          <w:rFonts w:eastAsiaTheme="minorEastAsia" w:cstheme="minorBidi"/>
        </w:rPr>
        <w:commentReference w:id="21"/>
      </w:r>
    </w:p>
    <w:p w14:paraId="3155420C" w14:textId="2B79B721" w:rsidR="002D160D" w:rsidRDefault="000C4665" w:rsidP="000C4665">
      <w:pPr>
        <w:pStyle w:val="Caption"/>
      </w:pPr>
      <w:r>
        <w:t xml:space="preserve">Figure </w:t>
      </w:r>
      <w:r w:rsidR="00127A24">
        <w:fldChar w:fldCharType="begin"/>
      </w:r>
      <w:r w:rsidR="00127A24">
        <w:instrText xml:space="preserve"> SEQ Figure \* ARABIC </w:instrText>
      </w:r>
      <w:r w:rsidR="00127A24">
        <w:fldChar w:fldCharType="separate"/>
      </w:r>
      <w:r w:rsidR="00F1080E">
        <w:rPr>
          <w:noProof/>
        </w:rPr>
        <w:t>2</w:t>
      </w:r>
      <w:r w:rsidR="00127A24">
        <w:rPr>
          <w:noProof/>
        </w:rPr>
        <w:fldChar w:fldCharType="end"/>
      </w:r>
      <w:r>
        <w:t xml:space="preserve"> Hardware pin setup (J18 pin 2-3)</w:t>
      </w:r>
    </w:p>
    <w:p w14:paraId="419CD274" w14:textId="00F909DC" w:rsidR="008336E4" w:rsidRDefault="008336E4" w:rsidP="001D02D0">
      <w:pPr>
        <w:rPr>
          <w:lang w:val="en-GB"/>
        </w:rPr>
      </w:pPr>
      <w:r>
        <w:rPr>
          <w:lang w:val="en-GB"/>
        </w:rPr>
        <w:t xml:space="preserve">Now, </w:t>
      </w:r>
      <w:r w:rsidR="000C4665">
        <w:rPr>
          <w:lang w:val="en-GB"/>
        </w:rPr>
        <w:t xml:space="preserve">TTN and Cayenne need to be set up. </w:t>
      </w:r>
    </w:p>
    <w:p w14:paraId="38427858" w14:textId="77777777" w:rsidR="008336E4" w:rsidRDefault="008336E4" w:rsidP="008336E4">
      <w:pPr>
        <w:numPr>
          <w:ilvl w:val="0"/>
          <w:numId w:val="46"/>
        </w:numPr>
        <w:spacing w:before="0" w:after="0"/>
        <w:rPr>
          <w:rFonts w:eastAsia="Times New Roman"/>
        </w:rPr>
      </w:pPr>
      <w:r>
        <w:rPr>
          <w:rFonts w:eastAsia="Times New Roman"/>
          <w:lang w:val="en-GB"/>
        </w:rPr>
        <w:t xml:space="preserve">Register for an account on cayenne </w:t>
      </w:r>
      <w:hyperlink r:id="rId18" w:history="1">
        <w:r>
          <w:rPr>
            <w:rStyle w:val="Hyperlink"/>
            <w:rFonts w:eastAsia="Times New Roman"/>
            <w:lang w:val="en-GB"/>
          </w:rPr>
          <w:t>https://cayenne.mydevices.com/cayenne/dashboard/start</w:t>
        </w:r>
      </w:hyperlink>
      <w:r>
        <w:rPr>
          <w:rFonts w:eastAsia="Times New Roman"/>
          <w:lang w:val="en-GB"/>
        </w:rPr>
        <w:t xml:space="preserve"> and verify your account</w:t>
      </w:r>
    </w:p>
    <w:p w14:paraId="690F9764" w14:textId="77777777" w:rsidR="008336E4" w:rsidRDefault="008336E4" w:rsidP="008336E4">
      <w:pPr>
        <w:numPr>
          <w:ilvl w:val="0"/>
          <w:numId w:val="46"/>
        </w:numPr>
        <w:spacing w:before="0" w:after="0"/>
        <w:rPr>
          <w:rFonts w:eastAsia="Times New Roman"/>
        </w:rPr>
      </w:pPr>
      <w:r>
        <w:rPr>
          <w:rFonts w:eastAsia="Times New Roman"/>
          <w:lang w:val="en-GB"/>
        </w:rPr>
        <w:t xml:space="preserve">Sign up for a TTN account and login on </w:t>
      </w:r>
      <w:hyperlink r:id="rId19" w:history="1">
        <w:r>
          <w:rPr>
            <w:rStyle w:val="Hyperlink"/>
            <w:rFonts w:eastAsia="Times New Roman"/>
            <w:lang w:val="en-GB"/>
          </w:rPr>
          <w:t>https://console.thethingsnetwork.org/</w:t>
        </w:r>
      </w:hyperlink>
    </w:p>
    <w:p w14:paraId="162FC5DA" w14:textId="2CDD6899" w:rsidR="008336E4" w:rsidRPr="008336E4" w:rsidRDefault="008336E4" w:rsidP="008336E4">
      <w:pPr>
        <w:numPr>
          <w:ilvl w:val="0"/>
          <w:numId w:val="46"/>
        </w:numPr>
        <w:spacing w:before="0" w:after="0"/>
        <w:rPr>
          <w:rFonts w:eastAsia="Times New Roman"/>
        </w:rPr>
      </w:pPr>
      <w:r>
        <w:rPr>
          <w:rFonts w:eastAsia="Times New Roman"/>
          <w:lang w:val="en-GB"/>
        </w:rPr>
        <w:t xml:space="preserve">Set up your gateway, application, end-devices </w:t>
      </w:r>
      <w:r w:rsidR="00BE79DE">
        <w:rPr>
          <w:rFonts w:eastAsia="Times New Roman"/>
          <w:lang w:val="en-GB"/>
        </w:rPr>
        <w:t>on</w:t>
      </w:r>
      <w:r>
        <w:rPr>
          <w:rFonts w:eastAsia="Times New Roman"/>
          <w:lang w:val="en-GB"/>
        </w:rPr>
        <w:t xml:space="preserve"> TTN </w:t>
      </w:r>
    </w:p>
    <w:p w14:paraId="41C5EC99" w14:textId="77777777" w:rsidR="008336E4" w:rsidRPr="008336E4" w:rsidRDefault="00127A24" w:rsidP="008336E4">
      <w:pPr>
        <w:pStyle w:val="ListParagraph"/>
        <w:numPr>
          <w:ilvl w:val="0"/>
          <w:numId w:val="48"/>
        </w:numPr>
        <w:spacing w:before="0" w:after="0"/>
        <w:rPr>
          <w:rFonts w:eastAsia="Times New Roman"/>
        </w:rPr>
      </w:pPr>
      <w:hyperlink r:id="rId20" w:history="1">
        <w:r w:rsidR="008336E4" w:rsidRPr="008336E4">
          <w:rPr>
            <w:rStyle w:val="Hyperlink"/>
            <w:rFonts w:ascii="Calibri" w:eastAsia="Times New Roman" w:hAnsi="Calibri"/>
            <w:lang w:val="en-GB"/>
          </w:rPr>
          <w:t>https://www.thethingsnetwork.org/docs/gateways/registration.html</w:t>
        </w:r>
      </w:hyperlink>
    </w:p>
    <w:p w14:paraId="61129075" w14:textId="77777777" w:rsidR="008336E4" w:rsidRDefault="00127A24" w:rsidP="008336E4">
      <w:pPr>
        <w:pStyle w:val="ListParagraph"/>
        <w:numPr>
          <w:ilvl w:val="0"/>
          <w:numId w:val="48"/>
        </w:numPr>
        <w:spacing w:before="0" w:after="0"/>
        <w:rPr>
          <w:rFonts w:eastAsia="Times New Roman"/>
        </w:rPr>
      </w:pPr>
      <w:hyperlink r:id="rId21" w:history="1">
        <w:r w:rsidR="008336E4" w:rsidRPr="00671CE0">
          <w:rPr>
            <w:rStyle w:val="Hyperlink"/>
            <w:rFonts w:ascii="Calibri" w:eastAsia="Times New Roman" w:hAnsi="Calibri"/>
          </w:rPr>
          <w:t>https://www.thethingsnetwork.org/docs/applications/add.html</w:t>
        </w:r>
      </w:hyperlink>
      <w:r w:rsidR="008336E4">
        <w:rPr>
          <w:rFonts w:eastAsia="Times New Roman"/>
        </w:rPr>
        <w:t xml:space="preserve"> </w:t>
      </w:r>
    </w:p>
    <w:p w14:paraId="203CC168" w14:textId="77777777" w:rsidR="008336E4" w:rsidRPr="008336E4" w:rsidRDefault="00127A24" w:rsidP="008336E4">
      <w:pPr>
        <w:pStyle w:val="ListParagraph"/>
        <w:numPr>
          <w:ilvl w:val="0"/>
          <w:numId w:val="48"/>
        </w:numPr>
        <w:spacing w:before="0" w:after="0"/>
        <w:rPr>
          <w:rFonts w:eastAsia="Times New Roman"/>
        </w:rPr>
      </w:pPr>
      <w:hyperlink r:id="rId22" w:history="1">
        <w:r w:rsidR="008336E4" w:rsidRPr="00671CE0">
          <w:rPr>
            <w:rStyle w:val="Hyperlink"/>
            <w:rFonts w:ascii="Calibri" w:eastAsia="Times New Roman" w:hAnsi="Calibri"/>
          </w:rPr>
          <w:t>https://www.thethingsnetwork.org/docs/devices/registration.html</w:t>
        </w:r>
      </w:hyperlink>
      <w:r w:rsidR="008336E4">
        <w:rPr>
          <w:rFonts w:eastAsia="Times New Roman"/>
        </w:rPr>
        <w:t xml:space="preserve"> </w:t>
      </w:r>
    </w:p>
    <w:p w14:paraId="55D471A5" w14:textId="77777777" w:rsidR="008336E4" w:rsidRDefault="008336E4" w:rsidP="008336E4">
      <w:pPr>
        <w:numPr>
          <w:ilvl w:val="0"/>
          <w:numId w:val="46"/>
        </w:numPr>
        <w:spacing w:before="0" w:after="0"/>
        <w:rPr>
          <w:rFonts w:eastAsia="Times New Roman"/>
        </w:rPr>
      </w:pPr>
      <w:r>
        <w:rPr>
          <w:rFonts w:eastAsia="Times New Roman"/>
          <w:lang w:val="en-GB"/>
        </w:rPr>
        <w:t>Add a new device on Cayenne. LoRa &gt; The Things Network &gt; Cayenne LPP, paste the dev EUI here and add it</w:t>
      </w:r>
    </w:p>
    <w:p w14:paraId="5218AFFD" w14:textId="137D2E66" w:rsidR="00586657" w:rsidRPr="00586657" w:rsidRDefault="008336E4" w:rsidP="00DE292E">
      <w:pPr>
        <w:numPr>
          <w:ilvl w:val="0"/>
          <w:numId w:val="46"/>
        </w:numPr>
        <w:spacing w:before="0" w:after="0"/>
        <w:rPr>
          <w:rFonts w:eastAsia="Times New Roman"/>
        </w:rPr>
      </w:pPr>
      <w:r w:rsidRPr="00586657">
        <w:rPr>
          <w:rFonts w:eastAsia="Times New Roman"/>
          <w:lang w:val="en-GB"/>
        </w:rPr>
        <w:t>On TTN, go back to the application &gt;</w:t>
      </w:r>
      <w:r w:rsidR="000C4665">
        <w:rPr>
          <w:rFonts w:eastAsia="Times New Roman"/>
          <w:lang w:val="en-GB"/>
        </w:rPr>
        <w:t xml:space="preserve"> </w:t>
      </w:r>
      <w:r w:rsidRPr="00586657">
        <w:rPr>
          <w:rFonts w:eastAsia="Times New Roman"/>
          <w:lang w:val="en-GB"/>
        </w:rPr>
        <w:t>integrations tab, and then click add integration and select cayenne, the process ID you get from the Cayenne page URL after the /lora/ part of the URL (for example</w:t>
      </w:r>
      <w:r w:rsidR="000C4665">
        <w:rPr>
          <w:rFonts w:eastAsia="Times New Roman"/>
          <w:lang w:val="en-GB"/>
        </w:rPr>
        <w:t>,</w:t>
      </w:r>
      <w:r w:rsidRPr="00586657">
        <w:rPr>
          <w:rFonts w:eastAsia="Times New Roman"/>
          <w:lang w:val="en-GB"/>
        </w:rPr>
        <w:t xml:space="preserve"> the highlighted </w:t>
      </w:r>
      <w:commentRangeStart w:id="22"/>
      <w:r w:rsidRPr="00586657">
        <w:rPr>
          <w:rFonts w:eastAsia="Times New Roman"/>
          <w:lang w:val="en-GB"/>
        </w:rPr>
        <w:t>in</w:t>
      </w:r>
      <w:commentRangeEnd w:id="22"/>
      <w:r w:rsidR="001C2C69">
        <w:rPr>
          <w:rStyle w:val="CommentReference"/>
        </w:rPr>
        <w:commentReference w:id="22"/>
      </w:r>
      <w:r w:rsidRPr="00586657">
        <w:rPr>
          <w:rFonts w:eastAsia="Times New Roman"/>
          <w:lang w:val="en-GB"/>
        </w:rPr>
        <w:t xml:space="preserve"> </w:t>
      </w:r>
      <w:hyperlink r:id="rId23" w:history="1">
        <w:r w:rsidR="00586657" w:rsidRPr="00671CE0">
          <w:rPr>
            <w:rStyle w:val="Hyperlink"/>
            <w:rFonts w:ascii="Calibri" w:eastAsia="Times New Roman" w:hAnsi="Calibri"/>
            <w:lang w:val="en-GB"/>
          </w:rPr>
          <w:t>https://cayenne.mydevices.com/cayenne/dashboard/lora/</w:t>
        </w:r>
        <w:r w:rsidR="00586657" w:rsidRPr="00671CE0">
          <w:rPr>
            <w:rStyle w:val="Hyperlink"/>
            <w:rFonts w:ascii="Calibri" w:eastAsia="Times New Roman" w:hAnsi="Calibri"/>
            <w:highlight w:val="yellow"/>
            <w:lang w:val="en-GB"/>
          </w:rPr>
          <w:t>3e795080-xxxx-xxxx-xxxx-51a105d3afc2</w:t>
        </w:r>
      </w:hyperlink>
      <w:r w:rsidR="000C4665">
        <w:rPr>
          <w:rFonts w:eastAsia="Times New Roman"/>
          <w:lang w:val="en-GB"/>
        </w:rPr>
        <w:t>)</w:t>
      </w:r>
    </w:p>
    <w:p w14:paraId="18247014" w14:textId="77777777" w:rsidR="008336E4" w:rsidRPr="00586657" w:rsidRDefault="008336E4" w:rsidP="00DE292E">
      <w:pPr>
        <w:numPr>
          <w:ilvl w:val="0"/>
          <w:numId w:val="46"/>
        </w:numPr>
        <w:spacing w:before="0" w:after="0"/>
        <w:rPr>
          <w:rFonts w:eastAsia="Times New Roman"/>
        </w:rPr>
      </w:pPr>
      <w:r w:rsidRPr="00586657">
        <w:rPr>
          <w:rFonts w:eastAsia="Times New Roman"/>
          <w:lang w:val="en-GB"/>
        </w:rPr>
        <w:t>Go to the payload formats tab and change it to ‘Cayenne LPP’</w:t>
      </w:r>
      <w:r w:rsidR="00586657">
        <w:rPr>
          <w:rFonts w:eastAsia="Times New Roman"/>
          <w:lang w:val="en-GB"/>
        </w:rPr>
        <w:t xml:space="preserve"> from custom. </w:t>
      </w:r>
    </w:p>
    <w:p w14:paraId="7C579284" w14:textId="77777777" w:rsidR="000C4665" w:rsidRDefault="000C4665" w:rsidP="008336E4">
      <w:pPr>
        <w:rPr>
          <w:lang w:val="en-GB"/>
        </w:rPr>
      </w:pPr>
    </w:p>
    <w:p w14:paraId="3A073B3D" w14:textId="68AA6E1A" w:rsidR="000C4665" w:rsidRDefault="000C4665" w:rsidP="000C4665">
      <w:pPr>
        <w:rPr>
          <w:lang w:val="en-GB"/>
        </w:rPr>
      </w:pPr>
      <w:r>
        <w:rPr>
          <w:lang w:val="en-GB"/>
        </w:rPr>
        <w:t xml:space="preserve">Then, RM1xx </w:t>
      </w:r>
      <w:r w:rsidR="00197E97">
        <w:rPr>
          <w:lang w:val="en-GB"/>
        </w:rPr>
        <w:t>needs to</w:t>
      </w:r>
      <w:r>
        <w:rPr>
          <w:lang w:val="en-GB"/>
        </w:rPr>
        <w:t xml:space="preserve"> be set up.</w:t>
      </w:r>
    </w:p>
    <w:p w14:paraId="23081193" w14:textId="659BD3C8" w:rsidR="000C4665" w:rsidRDefault="000C4665" w:rsidP="000C4665">
      <w:pPr>
        <w:pStyle w:val="ListParagraph"/>
        <w:numPr>
          <w:ilvl w:val="0"/>
          <w:numId w:val="49"/>
        </w:numPr>
        <w:rPr>
          <w:lang w:val="en-GB"/>
        </w:rPr>
      </w:pPr>
      <w:commentRangeStart w:id="23"/>
      <w:r>
        <w:rPr>
          <w:lang w:val="en-GB"/>
        </w:rPr>
        <w:t xml:space="preserve">Open up </w:t>
      </w:r>
      <w:commentRangeStart w:id="24"/>
      <w:r>
        <w:rPr>
          <w:lang w:val="en-GB"/>
        </w:rPr>
        <w:t xml:space="preserve">UwTerminal </w:t>
      </w:r>
      <w:commentRangeEnd w:id="24"/>
      <w:r w:rsidR="00C73235">
        <w:rPr>
          <w:rStyle w:val="CommentReference"/>
        </w:rPr>
        <w:commentReference w:id="24"/>
      </w:r>
      <w:r>
        <w:rPr>
          <w:lang w:val="en-GB"/>
        </w:rPr>
        <w:t>and configure AppEUI, DevEUI and AppKey that match with ones on TTN</w:t>
      </w:r>
      <w:r w:rsidR="00957A7F">
        <w:rPr>
          <w:lang w:val="en-GB"/>
        </w:rPr>
        <w:t xml:space="preserve"> by using following command respectively</w:t>
      </w:r>
      <w:r w:rsidR="006627B5">
        <w:rPr>
          <w:lang w:val="en-GB"/>
        </w:rPr>
        <w:t>.</w:t>
      </w:r>
      <w:r w:rsidR="00957A7F">
        <w:rPr>
          <w:lang w:val="en-GB"/>
        </w:rPr>
        <w:t xml:space="preserve"> </w:t>
      </w:r>
      <w:commentRangeEnd w:id="23"/>
      <w:r w:rsidR="00C73235">
        <w:rPr>
          <w:rStyle w:val="CommentReference"/>
        </w:rPr>
        <w:commentReference w:id="23"/>
      </w:r>
    </w:p>
    <w:p w14:paraId="13EC4334" w14:textId="0F25C697" w:rsidR="00957A7F" w:rsidRDefault="00957A7F" w:rsidP="00957A7F">
      <w:pPr>
        <w:pStyle w:val="ListParagraph"/>
        <w:numPr>
          <w:ilvl w:val="0"/>
          <w:numId w:val="48"/>
        </w:numPr>
        <w:rPr>
          <w:lang w:val="en-GB"/>
        </w:rPr>
      </w:pPr>
      <w:r w:rsidRPr="00957A7F">
        <w:rPr>
          <w:lang w:val="en-GB"/>
        </w:rPr>
        <w:t>at+cfgex 1010 "</w:t>
      </w:r>
      <w:r>
        <w:rPr>
          <w:lang w:val="en-GB"/>
        </w:rPr>
        <w:t>&lt;AppEUI&gt;</w:t>
      </w:r>
      <w:r w:rsidRPr="00957A7F">
        <w:rPr>
          <w:lang w:val="en-GB"/>
        </w:rPr>
        <w:t>"</w:t>
      </w:r>
    </w:p>
    <w:p w14:paraId="5D7DE7DD" w14:textId="3BCA3CED" w:rsidR="00957A7F" w:rsidRDefault="00957A7F" w:rsidP="00957A7F">
      <w:pPr>
        <w:pStyle w:val="ListParagraph"/>
        <w:numPr>
          <w:ilvl w:val="0"/>
          <w:numId w:val="48"/>
        </w:numPr>
        <w:rPr>
          <w:lang w:val="en-GB"/>
        </w:rPr>
      </w:pPr>
      <w:r w:rsidRPr="00957A7F">
        <w:rPr>
          <w:lang w:val="en-GB"/>
        </w:rPr>
        <w:t>at+cfgex 1011 "</w:t>
      </w:r>
      <w:r>
        <w:rPr>
          <w:lang w:val="en-GB"/>
        </w:rPr>
        <w:t>&lt;DevEUI&gt;</w:t>
      </w:r>
      <w:r w:rsidRPr="00957A7F">
        <w:rPr>
          <w:lang w:val="en-GB"/>
        </w:rPr>
        <w:t>"</w:t>
      </w:r>
    </w:p>
    <w:p w14:paraId="78A71000" w14:textId="4160F72B" w:rsidR="00957A7F" w:rsidRDefault="00957A7F" w:rsidP="00957A7F">
      <w:pPr>
        <w:pStyle w:val="ListParagraph"/>
        <w:numPr>
          <w:ilvl w:val="0"/>
          <w:numId w:val="48"/>
        </w:numPr>
        <w:rPr>
          <w:lang w:val="en-GB"/>
        </w:rPr>
      </w:pPr>
      <w:r w:rsidRPr="00957A7F">
        <w:rPr>
          <w:lang w:val="en-GB"/>
        </w:rPr>
        <w:t>at+cfgex 1012 "</w:t>
      </w:r>
      <w:r>
        <w:rPr>
          <w:lang w:val="en-GB"/>
        </w:rPr>
        <w:t>&lt;</w:t>
      </w:r>
      <w:r w:rsidR="006627B5">
        <w:rPr>
          <w:lang w:val="en-GB"/>
        </w:rPr>
        <w:t>AppKey&gt;</w:t>
      </w:r>
      <w:r w:rsidRPr="00957A7F">
        <w:rPr>
          <w:lang w:val="en-GB"/>
        </w:rPr>
        <w:t>"</w:t>
      </w:r>
    </w:p>
    <w:p w14:paraId="465BC551" w14:textId="4CCCF2B8" w:rsidR="000C4665" w:rsidRDefault="006627B5" w:rsidP="006627B5">
      <w:pPr>
        <w:pStyle w:val="ListParagraph"/>
        <w:numPr>
          <w:ilvl w:val="0"/>
          <w:numId w:val="49"/>
        </w:numPr>
        <w:rPr>
          <w:lang w:val="en-GB"/>
        </w:rPr>
      </w:pPr>
      <w:r>
        <w:rPr>
          <w:lang w:val="en-GB"/>
        </w:rPr>
        <w:t>(RM191 only) Set up the sub-band to be used. For example, following command is used to set sub-band2</w:t>
      </w:r>
    </w:p>
    <w:p w14:paraId="223FE075" w14:textId="44329DA1" w:rsidR="006627B5" w:rsidRPr="006627B5" w:rsidRDefault="006627B5" w:rsidP="006627B5">
      <w:pPr>
        <w:pStyle w:val="ListParagraph"/>
        <w:numPr>
          <w:ilvl w:val="0"/>
          <w:numId w:val="48"/>
        </w:numPr>
        <w:rPr>
          <w:lang w:val="en-GB"/>
        </w:rPr>
      </w:pPr>
      <w:r w:rsidRPr="006627B5">
        <w:rPr>
          <w:lang w:val="en-GB"/>
        </w:rPr>
        <w:t>at+cfgex 1009 "</w:t>
      </w:r>
      <w:commentRangeStart w:id="25"/>
      <w:r w:rsidRPr="006627B5">
        <w:rPr>
          <w:lang w:val="en-GB"/>
        </w:rPr>
        <w:t>0002000000000000ff00</w:t>
      </w:r>
      <w:commentRangeEnd w:id="25"/>
      <w:r w:rsidR="00C73235">
        <w:rPr>
          <w:rStyle w:val="CommentReference"/>
        </w:rPr>
        <w:commentReference w:id="25"/>
      </w:r>
      <w:r w:rsidRPr="006627B5">
        <w:rPr>
          <w:lang w:val="en-GB"/>
        </w:rPr>
        <w:t>"</w:t>
      </w:r>
    </w:p>
    <w:p w14:paraId="74A45D61" w14:textId="6E4CE0AF" w:rsidR="000C4665" w:rsidRPr="006627B5" w:rsidRDefault="006627B5" w:rsidP="006627B5">
      <w:pPr>
        <w:pStyle w:val="ListParagraph"/>
        <w:numPr>
          <w:ilvl w:val="0"/>
          <w:numId w:val="49"/>
        </w:numPr>
        <w:rPr>
          <w:lang w:val="en-GB"/>
        </w:rPr>
      </w:pPr>
      <w:r>
        <w:rPr>
          <w:lang w:val="en-GB"/>
        </w:rPr>
        <w:t>Reset via “atz”</w:t>
      </w:r>
    </w:p>
    <w:p w14:paraId="3ACA6660" w14:textId="487498D1" w:rsidR="006627B5" w:rsidRDefault="006627B5" w:rsidP="006627B5">
      <w:pPr>
        <w:pStyle w:val="ListParagraph"/>
        <w:numPr>
          <w:ilvl w:val="0"/>
          <w:numId w:val="49"/>
        </w:numPr>
        <w:rPr>
          <w:lang w:val="en-GB"/>
        </w:rPr>
      </w:pPr>
      <w:r>
        <w:rPr>
          <w:lang w:val="en-GB"/>
        </w:rPr>
        <w:lastRenderedPageBreak/>
        <w:t xml:space="preserve">Right-click on </w:t>
      </w:r>
      <w:commentRangeStart w:id="26"/>
      <w:r>
        <w:rPr>
          <w:lang w:val="en-GB"/>
        </w:rPr>
        <w:t>UwTerminal</w:t>
      </w:r>
      <w:ins w:id="27" w:author="Seokwoo Yoon" w:date="2017-10-09T13:36:00Z">
        <w:r w:rsidR="003F1D6F">
          <w:rPr>
            <w:lang w:val="en-GB"/>
          </w:rPr>
          <w:t>X</w:t>
        </w:r>
      </w:ins>
      <w:r>
        <w:rPr>
          <w:lang w:val="en-GB"/>
        </w:rPr>
        <w:t xml:space="preserve"> </w:t>
      </w:r>
      <w:commentRangeEnd w:id="26"/>
      <w:r w:rsidR="00C73235">
        <w:rPr>
          <w:rStyle w:val="CommentReference"/>
        </w:rPr>
        <w:commentReference w:id="26"/>
      </w:r>
      <w:r>
        <w:rPr>
          <w:lang w:val="en-GB"/>
        </w:rPr>
        <w:t xml:space="preserve">and </w:t>
      </w:r>
      <w:commentRangeStart w:id="28"/>
      <w:del w:id="29" w:author="Seokwoo Yoon" w:date="2017-10-09T13:36:00Z">
        <w:r w:rsidDel="003F1D6F">
          <w:rPr>
            <w:lang w:val="en-GB"/>
          </w:rPr>
          <w:delText>clikc</w:delText>
        </w:r>
      </w:del>
      <w:ins w:id="30" w:author="Seokwoo Yoon" w:date="2017-10-09T13:36:00Z">
        <w:r w:rsidR="003F1D6F">
          <w:rPr>
            <w:lang w:val="en-GB"/>
          </w:rPr>
          <w:t>click</w:t>
        </w:r>
      </w:ins>
      <w:r>
        <w:rPr>
          <w:lang w:val="en-GB"/>
        </w:rPr>
        <w:t xml:space="preserve"> </w:t>
      </w:r>
      <w:commentRangeEnd w:id="28"/>
      <w:r w:rsidR="00C73235">
        <w:rPr>
          <w:rStyle w:val="CommentReference"/>
        </w:rPr>
        <w:commentReference w:id="28"/>
      </w:r>
      <w:r>
        <w:rPr>
          <w:lang w:val="en-GB"/>
        </w:rPr>
        <w:t xml:space="preserve">“XCompile + Load + Run” and choose the smartBASIC application (cayenne.mydevice.sb) </w:t>
      </w:r>
    </w:p>
    <w:p w14:paraId="2AC913AB" w14:textId="5F3FAFA1" w:rsidR="006627B5" w:rsidRPr="006627B5" w:rsidRDefault="006627B5" w:rsidP="006627B5">
      <w:pPr>
        <w:pStyle w:val="ListParagraph"/>
        <w:numPr>
          <w:ilvl w:val="0"/>
          <w:numId w:val="49"/>
        </w:numPr>
        <w:rPr>
          <w:lang w:val="en-GB"/>
        </w:rPr>
      </w:pPr>
      <w:r>
        <w:rPr>
          <w:lang w:val="en-GB"/>
        </w:rPr>
        <w:t xml:space="preserve">If successfully downloaded, the application starts immediately. RM1xx joins a LoRaWAN network and then </w:t>
      </w:r>
      <w:commentRangeStart w:id="31"/>
      <w:r>
        <w:rPr>
          <w:lang w:val="en-GB"/>
        </w:rPr>
        <w:t xml:space="preserve">transmit </w:t>
      </w:r>
      <w:commentRangeEnd w:id="31"/>
      <w:r w:rsidR="0031300F">
        <w:rPr>
          <w:rStyle w:val="CommentReference"/>
        </w:rPr>
        <w:commentReference w:id="31"/>
      </w:r>
      <w:r>
        <w:rPr>
          <w:lang w:val="en-GB"/>
        </w:rPr>
        <w:t xml:space="preserve">data shown on Cayenne periodically. </w:t>
      </w:r>
    </w:p>
    <w:p w14:paraId="3F37F19B" w14:textId="77777777" w:rsidR="006E1AE1" w:rsidRDefault="006E1AE1" w:rsidP="008336E4">
      <w:pPr>
        <w:rPr>
          <w:lang w:val="en-GB"/>
        </w:rPr>
      </w:pPr>
    </w:p>
    <w:p w14:paraId="4846B3CD" w14:textId="4C5A8705" w:rsidR="00322C7D" w:rsidRDefault="006627B5" w:rsidP="00911902">
      <w:pPr>
        <w:keepNext/>
      </w:pPr>
      <w:r>
        <w:rPr>
          <w:noProof/>
        </w:rPr>
        <w:drawing>
          <wp:inline distT="0" distB="0" distL="0" distR="0" wp14:anchorId="47FABAFC" wp14:editId="60545CFF">
            <wp:extent cx="6400800" cy="859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23710" cy="876300"/>
                    </a:xfrm>
                    <a:prstGeom prst="rect">
                      <a:avLst/>
                    </a:prstGeom>
                  </pic:spPr>
                </pic:pic>
              </a:graphicData>
            </a:graphic>
          </wp:inline>
        </w:drawing>
      </w:r>
    </w:p>
    <w:p w14:paraId="0FEB5FF1" w14:textId="3E667922" w:rsidR="006E1AE1" w:rsidRDefault="00322C7D" w:rsidP="00322C7D">
      <w:pPr>
        <w:pStyle w:val="Caption"/>
        <w:rPr>
          <w:lang w:val="en-GB"/>
        </w:rPr>
      </w:pPr>
      <w:r>
        <w:t xml:space="preserve">Figure </w:t>
      </w:r>
      <w:r w:rsidR="00127A24">
        <w:fldChar w:fldCharType="begin"/>
      </w:r>
      <w:r w:rsidR="00127A24">
        <w:instrText xml:space="preserve"> SEQ Figure \* ARABIC </w:instrText>
      </w:r>
      <w:r w:rsidR="00127A24">
        <w:fldChar w:fldCharType="separate"/>
      </w:r>
      <w:r w:rsidR="00F1080E">
        <w:rPr>
          <w:noProof/>
        </w:rPr>
        <w:t>3</w:t>
      </w:r>
      <w:r w:rsidR="00127A24">
        <w:rPr>
          <w:noProof/>
        </w:rPr>
        <w:fldChar w:fldCharType="end"/>
      </w:r>
      <w:r>
        <w:t xml:space="preserve"> Displayed data on Cayenne</w:t>
      </w:r>
    </w:p>
    <w:p w14:paraId="679E0CFC" w14:textId="77777777" w:rsidR="00911902" w:rsidRDefault="00911902" w:rsidP="00911902">
      <w:pPr>
        <w:rPr>
          <w:lang w:val="en-GB"/>
        </w:rPr>
      </w:pPr>
    </w:p>
    <w:p w14:paraId="639D7970" w14:textId="3DA4F07F" w:rsidR="006627B5" w:rsidRDefault="00911902" w:rsidP="00322C7D">
      <w:pPr>
        <w:rPr>
          <w:lang w:val="en-GB"/>
        </w:rPr>
      </w:pPr>
      <w:r>
        <w:rPr>
          <w:lang w:val="en-GB"/>
        </w:rPr>
        <w:t>In figure 3, “Analog Input (2)” is the power supply/battery in voltage. “Digital input (3)” is Button1 on the DVK and “Digital Output (4)” is the LED5 status on the board. These names can be changed on setting located at the right upper corner of each widget so that they can look like figure 4, for example.</w:t>
      </w:r>
    </w:p>
    <w:p w14:paraId="65AEC3FD" w14:textId="77777777" w:rsidR="00911902" w:rsidRDefault="006627B5" w:rsidP="00911902">
      <w:pPr>
        <w:keepNext/>
      </w:pPr>
      <w:r>
        <w:rPr>
          <w:noProof/>
        </w:rPr>
        <w:drawing>
          <wp:inline distT="0" distB="0" distL="0" distR="0" wp14:anchorId="2AC07BA5" wp14:editId="78997879">
            <wp:extent cx="6400800" cy="884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884555"/>
                    </a:xfrm>
                    <a:prstGeom prst="rect">
                      <a:avLst/>
                    </a:prstGeom>
                  </pic:spPr>
                </pic:pic>
              </a:graphicData>
            </a:graphic>
          </wp:inline>
        </w:drawing>
      </w:r>
    </w:p>
    <w:p w14:paraId="021DC2E2" w14:textId="427D3236" w:rsidR="006627B5" w:rsidRDefault="00911902" w:rsidP="00911902">
      <w:pPr>
        <w:pStyle w:val="Caption"/>
        <w:rPr>
          <w:lang w:val="en-GB"/>
        </w:rPr>
      </w:pPr>
      <w:r>
        <w:t xml:space="preserve">Figure </w:t>
      </w:r>
      <w:r w:rsidR="00127A24">
        <w:fldChar w:fldCharType="begin"/>
      </w:r>
      <w:r w:rsidR="00127A24">
        <w:instrText xml:space="preserve"> SEQ Figure \* ARABIC </w:instrText>
      </w:r>
      <w:r w:rsidR="00127A24">
        <w:fldChar w:fldCharType="separate"/>
      </w:r>
      <w:r w:rsidR="00F1080E">
        <w:rPr>
          <w:noProof/>
        </w:rPr>
        <w:t>4</w:t>
      </w:r>
      <w:r w:rsidR="00127A24">
        <w:rPr>
          <w:noProof/>
        </w:rPr>
        <w:fldChar w:fldCharType="end"/>
      </w:r>
      <w:r>
        <w:t xml:space="preserve"> Renamed widgets on Cayenne</w:t>
      </w:r>
    </w:p>
    <w:p w14:paraId="0FEA5D7D" w14:textId="77777777" w:rsidR="00911902" w:rsidRDefault="00911902" w:rsidP="00322C7D">
      <w:pPr>
        <w:rPr>
          <w:lang w:val="en-GB"/>
        </w:rPr>
      </w:pPr>
    </w:p>
    <w:p w14:paraId="032AF485" w14:textId="42674C64" w:rsidR="006627B5" w:rsidRDefault="00911902" w:rsidP="00322C7D">
      <w:pPr>
        <w:rPr>
          <w:lang w:val="en-GB"/>
        </w:rPr>
      </w:pPr>
      <w:r>
        <w:rPr>
          <w:lang w:val="en-GB"/>
        </w:rPr>
        <w:t>If Button2 on DVK is clicked, it will toggle LED5 status and include it in the transmitted data to Cayenne.</w:t>
      </w:r>
    </w:p>
    <w:p w14:paraId="5F10052B" w14:textId="77777777" w:rsidR="00911902" w:rsidRDefault="00911902" w:rsidP="00911902">
      <w:pPr>
        <w:keepNext/>
      </w:pPr>
      <w:r>
        <w:rPr>
          <w:noProof/>
        </w:rPr>
        <w:drawing>
          <wp:inline distT="0" distB="0" distL="0" distR="0" wp14:anchorId="6B8318C5" wp14:editId="5B82B075">
            <wp:extent cx="640080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806450"/>
                    </a:xfrm>
                    <a:prstGeom prst="rect">
                      <a:avLst/>
                    </a:prstGeom>
                  </pic:spPr>
                </pic:pic>
              </a:graphicData>
            </a:graphic>
          </wp:inline>
        </w:drawing>
      </w:r>
    </w:p>
    <w:p w14:paraId="755B12F9" w14:textId="659E894F" w:rsidR="00911902" w:rsidRDefault="00911902" w:rsidP="00911902">
      <w:pPr>
        <w:pStyle w:val="Caption"/>
      </w:pPr>
      <w:r>
        <w:t xml:space="preserve">Figure </w:t>
      </w:r>
      <w:r w:rsidR="00127A24">
        <w:fldChar w:fldCharType="begin"/>
      </w:r>
      <w:r w:rsidR="00127A24">
        <w:instrText xml:space="preserve"> SEQ Figure \* ARABIC </w:instrText>
      </w:r>
      <w:r w:rsidR="00127A24">
        <w:fldChar w:fldCharType="separate"/>
      </w:r>
      <w:r w:rsidR="00F1080E">
        <w:rPr>
          <w:noProof/>
        </w:rPr>
        <w:t>5</w:t>
      </w:r>
      <w:r w:rsidR="00127A24">
        <w:rPr>
          <w:noProof/>
        </w:rPr>
        <w:fldChar w:fldCharType="end"/>
      </w:r>
      <w:r>
        <w:t xml:space="preserve"> LED5 turned on</w:t>
      </w:r>
    </w:p>
    <w:p w14:paraId="59DB50C8" w14:textId="7607A07B" w:rsidR="00911902" w:rsidRDefault="00911902" w:rsidP="00911902"/>
    <w:p w14:paraId="1DA484B3" w14:textId="44998227" w:rsidR="00911902" w:rsidRDefault="00911902" w:rsidP="00911902">
      <w:r>
        <w:t>If Button1 is pressed while RM1xx is transmitting data, Button1 status will be updated on Cayenne.</w:t>
      </w:r>
    </w:p>
    <w:p w14:paraId="70F13D59" w14:textId="77777777" w:rsidR="00911902" w:rsidRDefault="00911902" w:rsidP="00911902">
      <w:pPr>
        <w:keepNext/>
      </w:pPr>
      <w:r>
        <w:rPr>
          <w:noProof/>
        </w:rPr>
        <w:drawing>
          <wp:inline distT="0" distB="0" distL="0" distR="0" wp14:anchorId="46EB589C" wp14:editId="121FDEC8">
            <wp:extent cx="6400800" cy="80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801370"/>
                    </a:xfrm>
                    <a:prstGeom prst="rect">
                      <a:avLst/>
                    </a:prstGeom>
                  </pic:spPr>
                </pic:pic>
              </a:graphicData>
            </a:graphic>
          </wp:inline>
        </w:drawing>
      </w:r>
    </w:p>
    <w:p w14:paraId="5022EC4E" w14:textId="151E37C2" w:rsidR="00911902" w:rsidRPr="00911902" w:rsidRDefault="00911902" w:rsidP="00911902">
      <w:pPr>
        <w:pStyle w:val="Caption"/>
      </w:pPr>
      <w:r>
        <w:t xml:space="preserve">Figure </w:t>
      </w:r>
      <w:r w:rsidR="00127A24">
        <w:fldChar w:fldCharType="begin"/>
      </w:r>
      <w:r w:rsidR="00127A24">
        <w:instrText xml:space="preserve"> SEQ Figure \* ARABIC </w:instrText>
      </w:r>
      <w:r w:rsidR="00127A24">
        <w:fldChar w:fldCharType="separate"/>
      </w:r>
      <w:r w:rsidR="00F1080E">
        <w:rPr>
          <w:noProof/>
        </w:rPr>
        <w:t>6</w:t>
      </w:r>
      <w:r w:rsidR="00127A24">
        <w:rPr>
          <w:noProof/>
        </w:rPr>
        <w:fldChar w:fldCharType="end"/>
      </w:r>
      <w:r>
        <w:t xml:space="preserve"> Button1 pressed</w:t>
      </w:r>
    </w:p>
    <w:p w14:paraId="10285857" w14:textId="11CF4C82" w:rsidR="006627B5" w:rsidRDefault="006627B5" w:rsidP="00322C7D"/>
    <w:p w14:paraId="58B6CEBF" w14:textId="1AB8E494" w:rsidR="00911902" w:rsidRDefault="00911902" w:rsidP="00322C7D">
      <w:r>
        <w:lastRenderedPageBreak/>
        <w:t xml:space="preserve">You </w:t>
      </w:r>
      <w:r w:rsidR="00F1080E">
        <w:t xml:space="preserve">can set notification on “trigger” which is located on right corner of each widget and get an email or text message when certain condition is met. The below is a setup for notification when temperature is above 20 C. </w:t>
      </w:r>
    </w:p>
    <w:p w14:paraId="192AEB89" w14:textId="0B4EB18B" w:rsidR="00F1080E" w:rsidRDefault="00F1080E" w:rsidP="00322C7D"/>
    <w:p w14:paraId="04421A3C" w14:textId="77777777" w:rsidR="00F1080E" w:rsidRDefault="00F1080E" w:rsidP="00F1080E">
      <w:pPr>
        <w:keepNext/>
      </w:pPr>
      <w:r>
        <w:rPr>
          <w:noProof/>
        </w:rPr>
        <w:drawing>
          <wp:inline distT="0" distB="0" distL="0" distR="0" wp14:anchorId="237CD603" wp14:editId="5A19249B">
            <wp:extent cx="6400800" cy="2160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160270"/>
                    </a:xfrm>
                    <a:prstGeom prst="rect">
                      <a:avLst/>
                    </a:prstGeom>
                  </pic:spPr>
                </pic:pic>
              </a:graphicData>
            </a:graphic>
          </wp:inline>
        </w:drawing>
      </w:r>
    </w:p>
    <w:p w14:paraId="64FDD51F" w14:textId="74AC288C" w:rsidR="00F1080E" w:rsidRDefault="00F1080E" w:rsidP="00F1080E">
      <w:pPr>
        <w:pStyle w:val="Caption"/>
      </w:pPr>
      <w:r>
        <w:t xml:space="preserve">Figure </w:t>
      </w:r>
      <w:r w:rsidR="00127A24">
        <w:fldChar w:fldCharType="begin"/>
      </w:r>
      <w:r w:rsidR="00127A24">
        <w:instrText xml:space="preserve"> SEQ Figure \* ARABIC </w:instrText>
      </w:r>
      <w:r w:rsidR="00127A24">
        <w:fldChar w:fldCharType="separate"/>
      </w:r>
      <w:r>
        <w:rPr>
          <w:noProof/>
        </w:rPr>
        <w:t>7</w:t>
      </w:r>
      <w:r w:rsidR="00127A24">
        <w:rPr>
          <w:noProof/>
        </w:rPr>
        <w:fldChar w:fldCharType="end"/>
      </w:r>
      <w:r>
        <w:t xml:space="preserve"> Notification setup for temperature above 20 C</w:t>
      </w:r>
    </w:p>
    <w:p w14:paraId="2FF2BDBA" w14:textId="1393B01D" w:rsidR="00F1080E" w:rsidRDefault="00F1080E" w:rsidP="00322C7D"/>
    <w:p w14:paraId="453FC0A6" w14:textId="77777777" w:rsidR="00F1080E" w:rsidRDefault="00F1080E" w:rsidP="00F1080E">
      <w:pPr>
        <w:keepNext/>
      </w:pPr>
      <w:r>
        <w:rPr>
          <w:noProof/>
        </w:rPr>
        <w:drawing>
          <wp:inline distT="0" distB="0" distL="0" distR="0" wp14:anchorId="6A2A6BC9" wp14:editId="0862D1DC">
            <wp:extent cx="3533775" cy="5992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5902" cy="604677"/>
                    </a:xfrm>
                    <a:prstGeom prst="rect">
                      <a:avLst/>
                    </a:prstGeom>
                    <a:noFill/>
                    <a:ln>
                      <a:noFill/>
                    </a:ln>
                  </pic:spPr>
                </pic:pic>
              </a:graphicData>
            </a:graphic>
          </wp:inline>
        </w:drawing>
      </w:r>
    </w:p>
    <w:p w14:paraId="62CB7BCF" w14:textId="78628E7B" w:rsidR="00F1080E" w:rsidRDefault="00F1080E" w:rsidP="00F1080E">
      <w:pPr>
        <w:pStyle w:val="Caption"/>
      </w:pPr>
      <w:r>
        <w:t xml:space="preserve">Figure </w:t>
      </w:r>
      <w:r w:rsidR="00127A24">
        <w:fldChar w:fldCharType="begin"/>
      </w:r>
      <w:r w:rsidR="00127A24">
        <w:instrText xml:space="preserve"> SEQ Figure \* ARABIC </w:instrText>
      </w:r>
      <w:r w:rsidR="00127A24">
        <w:fldChar w:fldCharType="separate"/>
      </w:r>
      <w:r>
        <w:rPr>
          <w:noProof/>
        </w:rPr>
        <w:t>8</w:t>
      </w:r>
      <w:r w:rsidR="00127A24">
        <w:rPr>
          <w:noProof/>
        </w:rPr>
        <w:fldChar w:fldCharType="end"/>
      </w:r>
      <w:r>
        <w:t xml:space="preserve"> Arrived text message on mobile </w:t>
      </w:r>
      <w:commentRangeStart w:id="32"/>
      <w:r>
        <w:t>phone</w:t>
      </w:r>
      <w:commentRangeEnd w:id="32"/>
      <w:r w:rsidR="007B53D0">
        <w:rPr>
          <w:rStyle w:val="CommentReference"/>
          <w:i w:val="0"/>
          <w:iCs w:val="0"/>
        </w:rPr>
        <w:commentReference w:id="32"/>
      </w:r>
    </w:p>
    <w:p w14:paraId="0DAAD1E3" w14:textId="77777777" w:rsidR="00120DB9" w:rsidRDefault="00BC7C67" w:rsidP="00AD373F">
      <w:pPr>
        <w:pStyle w:val="Heading1"/>
      </w:pPr>
      <w:r>
        <w:t>Resources</w:t>
      </w:r>
    </w:p>
    <w:p w14:paraId="6D42BC2A" w14:textId="1FD7CA7F" w:rsidR="00BC7C67" w:rsidRDefault="00D43EB2" w:rsidP="00BC7C67">
      <w:pPr>
        <w:pStyle w:val="1stBullet"/>
        <w:numPr>
          <w:ilvl w:val="0"/>
          <w:numId w:val="0"/>
        </w:numPr>
      </w:pPr>
      <w:r>
        <w:t xml:space="preserve">Cayenne Payload Structure - </w:t>
      </w:r>
      <w:hyperlink r:id="rId30" w:anchor="lora-cayenne-low-power-payload" w:history="1">
        <w:r w:rsidR="00F1080E" w:rsidRPr="0037610F">
          <w:rPr>
            <w:rStyle w:val="Hyperlink"/>
            <w:rFonts w:ascii="Calibri" w:hAnsi="Calibri"/>
          </w:rPr>
          <w:t>https://mydevices.com/cayenne/docs/lora/#lora-cayenne-low-power-payload</w:t>
        </w:r>
      </w:hyperlink>
      <w:r w:rsidR="00F1080E">
        <w:t xml:space="preserve"> </w:t>
      </w:r>
    </w:p>
    <w:p w14:paraId="34399B22" w14:textId="06AD3822" w:rsidR="00A95657" w:rsidRDefault="00586657" w:rsidP="00586657">
      <w:pPr>
        <w:pStyle w:val="1stBullet"/>
        <w:numPr>
          <w:ilvl w:val="0"/>
          <w:numId w:val="0"/>
        </w:numPr>
      </w:pPr>
      <w:r>
        <w:t xml:space="preserve">RM1xx Setup Guides – </w:t>
      </w:r>
      <w:hyperlink r:id="rId31" w:anchor="documentation-tab" w:history="1">
        <w:r w:rsidRPr="00671CE0">
          <w:rPr>
            <w:rStyle w:val="Hyperlink"/>
            <w:rFonts w:ascii="Calibri" w:hAnsi="Calibri"/>
          </w:rPr>
          <w:t>http://www.lairdtech.com/products/rm1xx-lora-modules#documentation-tab</w:t>
        </w:r>
      </w:hyperlink>
    </w:p>
    <w:p w14:paraId="3E4F2F11" w14:textId="7442DDE0" w:rsidR="00F1080E" w:rsidRDefault="00F1080E" w:rsidP="00586657">
      <w:pPr>
        <w:pStyle w:val="1stBullet"/>
        <w:numPr>
          <w:ilvl w:val="0"/>
          <w:numId w:val="0"/>
        </w:numPr>
      </w:pPr>
      <w:r>
        <w:t xml:space="preserve">RM1xx Sample Applications – </w:t>
      </w:r>
      <w:hyperlink r:id="rId32" w:history="1">
        <w:r w:rsidRPr="0037610F">
          <w:rPr>
            <w:rStyle w:val="Hyperlink"/>
            <w:rFonts w:ascii="Calibri" w:hAnsi="Calibri"/>
          </w:rPr>
          <w:t>https://github.com/LairdCP/RM1xx-Applications</w:t>
        </w:r>
      </w:hyperlink>
    </w:p>
    <w:p w14:paraId="4662DB2A" w14:textId="77777777" w:rsidR="00120DB9" w:rsidRPr="00C50F96" w:rsidRDefault="00120DB9" w:rsidP="00AD373F">
      <w:pPr>
        <w:pStyle w:val="Heading1"/>
      </w:pPr>
      <w:r w:rsidRPr="00C50F96">
        <w:t>Revision History</w:t>
      </w:r>
    </w:p>
    <w:tbl>
      <w:tblPr>
        <w:tblStyle w:val="LairdTable"/>
        <w:tblW w:w="4911" w:type="pct"/>
        <w:tblLook w:val="04A0" w:firstRow="1" w:lastRow="0" w:firstColumn="1" w:lastColumn="0" w:noHBand="0" w:noVBand="1"/>
      </w:tblPr>
      <w:tblGrid>
        <w:gridCol w:w="1087"/>
        <w:gridCol w:w="1717"/>
        <w:gridCol w:w="4750"/>
        <w:gridCol w:w="2347"/>
      </w:tblGrid>
      <w:tr w:rsidR="00120DB9" w:rsidRPr="001F1D0F" w14:paraId="6769FD30" w14:textId="77777777" w:rsidTr="00A95657">
        <w:trPr>
          <w:cnfStyle w:val="100000000000" w:firstRow="1" w:lastRow="0" w:firstColumn="0" w:lastColumn="0" w:oddVBand="0" w:evenVBand="0" w:oddHBand="0" w:evenHBand="0" w:firstRowFirstColumn="0" w:firstRowLastColumn="0" w:lastRowFirstColumn="0" w:lastRowLastColumn="0"/>
        </w:trPr>
        <w:tc>
          <w:tcPr>
            <w:tcW w:w="549" w:type="pct"/>
            <w:vAlign w:val="center"/>
          </w:tcPr>
          <w:p w14:paraId="597EBAD7" w14:textId="77777777" w:rsidR="00120DB9" w:rsidRPr="001F1D0F" w:rsidRDefault="00120DB9" w:rsidP="00AD373F">
            <w:pPr>
              <w:pStyle w:val="TableHead"/>
            </w:pPr>
            <w:r w:rsidRPr="001F1D0F">
              <w:t>Version</w:t>
            </w:r>
          </w:p>
        </w:tc>
        <w:tc>
          <w:tcPr>
            <w:tcW w:w="867" w:type="pct"/>
            <w:vAlign w:val="center"/>
          </w:tcPr>
          <w:p w14:paraId="6DD2A91D" w14:textId="77777777" w:rsidR="00120DB9" w:rsidRPr="001F1D0F" w:rsidRDefault="00120DB9" w:rsidP="00AD373F">
            <w:pPr>
              <w:pStyle w:val="TableHead"/>
            </w:pPr>
            <w:r w:rsidRPr="001F1D0F">
              <w:t>Date</w:t>
            </w:r>
          </w:p>
        </w:tc>
        <w:tc>
          <w:tcPr>
            <w:tcW w:w="2399" w:type="pct"/>
            <w:vAlign w:val="center"/>
          </w:tcPr>
          <w:p w14:paraId="45AEA3AA" w14:textId="77777777" w:rsidR="00120DB9" w:rsidRPr="001F1D0F" w:rsidRDefault="00120DB9" w:rsidP="00AD373F">
            <w:pPr>
              <w:pStyle w:val="TableHead"/>
            </w:pPr>
            <w:r w:rsidRPr="001F1D0F">
              <w:t>Notes</w:t>
            </w:r>
          </w:p>
        </w:tc>
        <w:tc>
          <w:tcPr>
            <w:tcW w:w="1185" w:type="pct"/>
            <w:vAlign w:val="center"/>
          </w:tcPr>
          <w:p w14:paraId="57C97A69" w14:textId="77777777" w:rsidR="00120DB9" w:rsidRPr="001F1D0F" w:rsidRDefault="00120DB9" w:rsidP="00AD373F">
            <w:pPr>
              <w:pStyle w:val="TableHead"/>
            </w:pPr>
            <w:r w:rsidRPr="001F1D0F">
              <w:t>Approver</w:t>
            </w:r>
          </w:p>
        </w:tc>
      </w:tr>
      <w:tr w:rsidR="00120DB9" w:rsidRPr="001F1D0F" w14:paraId="1318BFD4" w14:textId="77777777" w:rsidTr="00A95657">
        <w:tc>
          <w:tcPr>
            <w:tcW w:w="549" w:type="pct"/>
            <w:vAlign w:val="center"/>
          </w:tcPr>
          <w:p w14:paraId="6822FB9E" w14:textId="77777777" w:rsidR="00120DB9" w:rsidRPr="001F1D0F" w:rsidRDefault="00120DB9" w:rsidP="00AD373F">
            <w:pPr>
              <w:pStyle w:val="TableText"/>
            </w:pPr>
            <w:r w:rsidRPr="001F1D0F">
              <w:t>1.0</w:t>
            </w:r>
          </w:p>
        </w:tc>
        <w:tc>
          <w:tcPr>
            <w:tcW w:w="867" w:type="pct"/>
            <w:vAlign w:val="center"/>
          </w:tcPr>
          <w:p w14:paraId="211BCCCB" w14:textId="4067F5A0" w:rsidR="00120DB9" w:rsidRPr="001F1D0F" w:rsidRDefault="00586657" w:rsidP="00AD373F">
            <w:pPr>
              <w:pStyle w:val="TableText"/>
            </w:pPr>
            <w:r>
              <w:t>2</w:t>
            </w:r>
            <w:r w:rsidR="00F1080E">
              <w:t>9</w:t>
            </w:r>
            <w:r>
              <w:t xml:space="preserve"> Sept 2017</w:t>
            </w:r>
          </w:p>
        </w:tc>
        <w:tc>
          <w:tcPr>
            <w:tcW w:w="2399" w:type="pct"/>
            <w:vAlign w:val="center"/>
          </w:tcPr>
          <w:p w14:paraId="428C4CE8" w14:textId="77777777" w:rsidR="00120DB9" w:rsidRPr="001F1D0F" w:rsidRDefault="00586657" w:rsidP="00AD373F">
            <w:pPr>
              <w:pStyle w:val="TableText"/>
            </w:pPr>
            <w:r>
              <w:t>Initial Release</w:t>
            </w:r>
          </w:p>
        </w:tc>
        <w:tc>
          <w:tcPr>
            <w:tcW w:w="1185" w:type="pct"/>
            <w:vAlign w:val="center"/>
          </w:tcPr>
          <w:p w14:paraId="1B6F2CDC" w14:textId="77777777" w:rsidR="00120DB9" w:rsidRPr="001F1D0F" w:rsidRDefault="00586657" w:rsidP="00AD373F">
            <w:pPr>
              <w:pStyle w:val="TableText"/>
            </w:pPr>
            <w:r>
              <w:t>Seokwoo Yoon</w:t>
            </w:r>
          </w:p>
        </w:tc>
      </w:tr>
      <w:tr w:rsidR="00120DB9" w:rsidRPr="001F1D0F" w14:paraId="05AB0A03" w14:textId="77777777" w:rsidTr="00A95657">
        <w:trPr>
          <w:cnfStyle w:val="000000010000" w:firstRow="0" w:lastRow="0" w:firstColumn="0" w:lastColumn="0" w:oddVBand="0" w:evenVBand="0" w:oddHBand="0" w:evenHBand="1" w:firstRowFirstColumn="0" w:firstRowLastColumn="0" w:lastRowFirstColumn="0" w:lastRowLastColumn="0"/>
        </w:trPr>
        <w:tc>
          <w:tcPr>
            <w:tcW w:w="549" w:type="pct"/>
            <w:vAlign w:val="center"/>
          </w:tcPr>
          <w:p w14:paraId="3783DB91" w14:textId="77777777" w:rsidR="00120DB9" w:rsidRPr="001F1D0F" w:rsidRDefault="00120DB9" w:rsidP="00AD373F">
            <w:pPr>
              <w:pStyle w:val="TableText"/>
            </w:pPr>
          </w:p>
        </w:tc>
        <w:tc>
          <w:tcPr>
            <w:tcW w:w="867" w:type="pct"/>
            <w:vAlign w:val="center"/>
          </w:tcPr>
          <w:p w14:paraId="588B2251" w14:textId="77777777" w:rsidR="00120DB9" w:rsidRPr="001F1D0F" w:rsidRDefault="00120DB9" w:rsidP="00AD373F">
            <w:pPr>
              <w:pStyle w:val="TableText"/>
            </w:pPr>
          </w:p>
        </w:tc>
        <w:tc>
          <w:tcPr>
            <w:tcW w:w="2399" w:type="pct"/>
            <w:vAlign w:val="center"/>
          </w:tcPr>
          <w:p w14:paraId="6CB052B1" w14:textId="77777777" w:rsidR="00120DB9" w:rsidRPr="001F1D0F" w:rsidRDefault="00120DB9" w:rsidP="00AD373F">
            <w:pPr>
              <w:pStyle w:val="TableText"/>
            </w:pPr>
          </w:p>
        </w:tc>
        <w:tc>
          <w:tcPr>
            <w:tcW w:w="1185" w:type="pct"/>
            <w:vAlign w:val="center"/>
          </w:tcPr>
          <w:p w14:paraId="43614544" w14:textId="77777777" w:rsidR="00120DB9" w:rsidRPr="001F1D0F" w:rsidRDefault="00120DB9" w:rsidP="00AD373F">
            <w:pPr>
              <w:pStyle w:val="TableText"/>
            </w:pPr>
          </w:p>
        </w:tc>
      </w:tr>
    </w:tbl>
    <w:p w14:paraId="0DABD36F" w14:textId="77777777" w:rsidR="005C1A2B" w:rsidRPr="005C1A2B" w:rsidRDefault="005C1A2B" w:rsidP="00AD373F"/>
    <w:sectPr w:rsidR="005C1A2B" w:rsidRPr="005C1A2B" w:rsidSect="005713B6">
      <w:headerReference w:type="default" r:id="rId33"/>
      <w:footerReference w:type="default" r:id="rId34"/>
      <w:headerReference w:type="first" r:id="rId35"/>
      <w:footerReference w:type="first" r:id="rId36"/>
      <w:pgSz w:w="12240" w:h="15840" w:code="1"/>
      <w:pgMar w:top="1530" w:right="1080" w:bottom="1530" w:left="1080" w:header="630" w:footer="17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mie Mccrae" w:date="2017-10-09T09:36:00Z" w:initials="JM">
    <w:p w14:paraId="4499F381" w14:textId="748A1AF1" w:rsidR="002857E9" w:rsidRDefault="002857E9">
      <w:pPr>
        <w:pStyle w:val="CommentText"/>
      </w:pPr>
      <w:r>
        <w:rPr>
          <w:rStyle w:val="CommentReference"/>
        </w:rPr>
        <w:annotationRef/>
      </w:r>
      <w:r>
        <w:t>Try to avoid ‘we’, should be written in third person, ‘this shows….’ Etc.</w:t>
      </w:r>
    </w:p>
  </w:comment>
  <w:comment w:id="4" w:author="Jamie Mccrae" w:date="2017-10-09T08:53:00Z" w:initials="JM">
    <w:p w14:paraId="38247D9F" w14:textId="74168D34" w:rsidR="00EB0D1F" w:rsidRDefault="00EB0D1F">
      <w:pPr>
        <w:pStyle w:val="CommentText"/>
      </w:pPr>
      <w:r>
        <w:rPr>
          <w:rStyle w:val="CommentReference"/>
        </w:rPr>
        <w:annotationRef/>
      </w:r>
      <w:r>
        <w:t>Will target the new firmware release as there’s quite a few firmware changes</w:t>
      </w:r>
    </w:p>
  </w:comment>
  <w:comment w:id="5" w:author="Jamie Mccrae" w:date="2017-10-09T08:53:00Z" w:initials="JM">
    <w:p w14:paraId="20D8A1DD" w14:textId="7B2798F4" w:rsidR="00EB0D1F" w:rsidRDefault="00EB0D1F">
      <w:pPr>
        <w:pStyle w:val="CommentText"/>
      </w:pPr>
      <w:r>
        <w:rPr>
          <w:rStyle w:val="CommentReference"/>
        </w:rPr>
        <w:annotationRef/>
      </w:r>
      <w:r>
        <w:t>V1.09</w:t>
      </w:r>
      <w:r w:rsidR="002857E9">
        <w:t>a</w:t>
      </w:r>
    </w:p>
  </w:comment>
  <w:comment w:id="17" w:author="Jamie Mccrae" w:date="2017-10-09T08:55:00Z" w:initials="JM">
    <w:p w14:paraId="164A55EA" w14:textId="79824FA4" w:rsidR="00F65790" w:rsidRDefault="00F65790">
      <w:pPr>
        <w:pStyle w:val="CommentText"/>
      </w:pPr>
      <w:r>
        <w:rPr>
          <w:rStyle w:val="CommentReference"/>
        </w:rPr>
        <w:annotationRef/>
      </w:r>
      <w:r>
        <w:t>Link to images so they can be clicked</w:t>
      </w:r>
    </w:p>
  </w:comment>
  <w:comment w:id="21" w:author="Jamie Mccrae" w:date="2017-10-09T09:37:00Z" w:initials="JM">
    <w:p w14:paraId="1F992614" w14:textId="1280F977" w:rsidR="002857E9" w:rsidRDefault="002857E9">
      <w:pPr>
        <w:pStyle w:val="CommentText"/>
      </w:pPr>
      <w:r>
        <w:rPr>
          <w:rStyle w:val="CommentReference"/>
        </w:rPr>
        <w:annotationRef/>
      </w:r>
      <w:r>
        <w:t>J20, J21 and J24 also need to be fitted</w:t>
      </w:r>
    </w:p>
  </w:comment>
  <w:comment w:id="22" w:author="Jamie Mccrae" w:date="2017-10-09T09:39:00Z" w:initials="JM">
    <w:p w14:paraId="3300E824" w14:textId="1E44FCD1" w:rsidR="001C2C69" w:rsidRDefault="001C2C69">
      <w:pPr>
        <w:pStyle w:val="CommentText"/>
      </w:pPr>
      <w:r>
        <w:rPr>
          <w:rStyle w:val="CommentReference"/>
        </w:rPr>
        <w:annotationRef/>
      </w:r>
      <w:r>
        <w:t>Highlighted part in</w:t>
      </w:r>
    </w:p>
  </w:comment>
  <w:comment w:id="24" w:author="Jamie Mccrae" w:date="2017-10-09T09:32:00Z" w:initials="JM">
    <w:p w14:paraId="3E645FCB" w14:textId="2FE5751D" w:rsidR="00C73235" w:rsidRDefault="00C73235">
      <w:pPr>
        <w:pStyle w:val="CommentText"/>
      </w:pPr>
      <w:r>
        <w:rPr>
          <w:rStyle w:val="CommentReference"/>
        </w:rPr>
        <w:annotationRef/>
      </w:r>
      <w:r>
        <w:t>UwTerminalX</w:t>
      </w:r>
    </w:p>
  </w:comment>
  <w:comment w:id="23" w:author="Jamie Mccrae" w:date="2017-10-09T09:33:00Z" w:initials="JM">
    <w:p w14:paraId="2EFA079C" w14:textId="22E7C20F" w:rsidR="00C73235" w:rsidRDefault="00C73235">
      <w:pPr>
        <w:pStyle w:val="CommentText"/>
      </w:pPr>
      <w:r>
        <w:rPr>
          <w:rStyle w:val="CommentReference"/>
        </w:rPr>
        <w:annotationRef/>
      </w:r>
      <w:r>
        <w:t>Might want to link to the keys document if they want to use ABP</w:t>
      </w:r>
    </w:p>
  </w:comment>
  <w:comment w:id="25" w:author="Jamie Mccrae" w:date="2017-10-09T09:33:00Z" w:initials="JM">
    <w:p w14:paraId="12E7F6A5" w14:textId="322C8C70" w:rsidR="00C73235" w:rsidRDefault="00C73235">
      <w:pPr>
        <w:pStyle w:val="CommentText"/>
      </w:pPr>
      <w:r>
        <w:rPr>
          <w:rStyle w:val="CommentReference"/>
        </w:rPr>
        <w:annotationRef/>
      </w:r>
      <w:r>
        <w:t>I’ve not seen this before so to me it looks like a random hex string, can you explain it or link to a document where it is explained?</w:t>
      </w:r>
    </w:p>
  </w:comment>
  <w:comment w:id="26" w:author="Jamie Mccrae" w:date="2017-10-09T09:34:00Z" w:initials="JM">
    <w:p w14:paraId="525E6569" w14:textId="1DAC333D" w:rsidR="00C73235" w:rsidRDefault="00C73235">
      <w:pPr>
        <w:pStyle w:val="CommentText"/>
      </w:pPr>
      <w:r>
        <w:rPr>
          <w:rStyle w:val="CommentReference"/>
        </w:rPr>
        <w:annotationRef/>
      </w:r>
      <w:r>
        <w:t>UwTerminalX</w:t>
      </w:r>
    </w:p>
  </w:comment>
  <w:comment w:id="28" w:author="Jamie Mccrae" w:date="2017-10-09T09:34:00Z" w:initials="JM">
    <w:p w14:paraId="23EC9A40" w14:textId="277E2991" w:rsidR="00C73235" w:rsidRDefault="00C73235">
      <w:pPr>
        <w:pStyle w:val="CommentText"/>
      </w:pPr>
      <w:r>
        <w:rPr>
          <w:rStyle w:val="CommentReference"/>
        </w:rPr>
        <w:annotationRef/>
      </w:r>
      <w:r>
        <w:t>Click</w:t>
      </w:r>
    </w:p>
  </w:comment>
  <w:comment w:id="31" w:author="Jamie Mccrae" w:date="2017-10-09T09:40:00Z" w:initials="JM">
    <w:p w14:paraId="5555DDFF" w14:textId="6CD85F0E" w:rsidR="0031300F" w:rsidRDefault="0031300F">
      <w:pPr>
        <w:pStyle w:val="CommentText"/>
      </w:pPr>
      <w:r>
        <w:rPr>
          <w:rStyle w:val="CommentReference"/>
        </w:rPr>
        <w:annotationRef/>
      </w:r>
      <w:r>
        <w:t>transmits</w:t>
      </w:r>
    </w:p>
  </w:comment>
  <w:comment w:id="32" w:author="Jamie Mccrae" w:date="2017-10-09T09:38:00Z" w:initials="JM">
    <w:p w14:paraId="7E5AE4C7" w14:textId="1C686A65" w:rsidR="007B53D0" w:rsidRDefault="007B53D0">
      <w:pPr>
        <w:pStyle w:val="CommentText"/>
      </w:pPr>
      <w:r>
        <w:rPr>
          <w:rStyle w:val="CommentReference"/>
        </w:rPr>
        <w:annotationRef/>
      </w:r>
      <w:r>
        <w:t>There should perhaps be a section on explaining how the cayenne format works or link to what the various types of data are and their tags e.g. \67 is temperature, otherwise customers may be more confused than when they started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99F381" w15:done="0"/>
  <w15:commentEx w15:paraId="38247D9F" w15:done="0"/>
  <w15:commentEx w15:paraId="20D8A1DD" w15:done="0"/>
  <w15:commentEx w15:paraId="164A55EA" w15:done="0"/>
  <w15:commentEx w15:paraId="1F992614" w15:done="0"/>
  <w15:commentEx w15:paraId="3300E824" w15:done="0"/>
  <w15:commentEx w15:paraId="3E645FCB" w15:done="0"/>
  <w15:commentEx w15:paraId="2EFA079C" w15:done="0"/>
  <w15:commentEx w15:paraId="12E7F6A5" w15:done="0"/>
  <w15:commentEx w15:paraId="525E6569" w15:done="0"/>
  <w15:commentEx w15:paraId="23EC9A40" w15:done="0"/>
  <w15:commentEx w15:paraId="5555DDFF" w15:done="0"/>
  <w15:commentEx w15:paraId="7E5AE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99F381" w16cid:durableId="1D85C767"/>
  <w16cid:commentId w16cid:paraId="38247D9F" w16cid:durableId="1D85C768"/>
  <w16cid:commentId w16cid:paraId="20D8A1DD" w16cid:durableId="1D85C769"/>
  <w16cid:commentId w16cid:paraId="164A55EA" w16cid:durableId="1D85C76A"/>
  <w16cid:commentId w16cid:paraId="1F992614" w16cid:durableId="1D85C76B"/>
  <w16cid:commentId w16cid:paraId="3300E824" w16cid:durableId="1D85C76C"/>
  <w16cid:commentId w16cid:paraId="3E645FCB" w16cid:durableId="1D85C76D"/>
  <w16cid:commentId w16cid:paraId="2EFA079C" w16cid:durableId="1D85C76E"/>
  <w16cid:commentId w16cid:paraId="12E7F6A5" w16cid:durableId="1D85C76F"/>
  <w16cid:commentId w16cid:paraId="525E6569" w16cid:durableId="1D85C770"/>
  <w16cid:commentId w16cid:paraId="23EC9A40" w16cid:durableId="1D85C771"/>
  <w16cid:commentId w16cid:paraId="5555DDFF" w16cid:durableId="1D85C772"/>
  <w16cid:commentId w16cid:paraId="7E5AE4C7" w16cid:durableId="1D85C7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3C200" w14:textId="77777777" w:rsidR="00127A24" w:rsidRDefault="00127A24" w:rsidP="00AD373F">
      <w:r>
        <w:separator/>
      </w:r>
    </w:p>
  </w:endnote>
  <w:endnote w:type="continuationSeparator" w:id="0">
    <w:p w14:paraId="74C3CA3C" w14:textId="77777777" w:rsidR="00127A24" w:rsidRDefault="00127A24" w:rsidP="00AD3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useo For Dell">
    <w:altName w:val="Times New Roman"/>
    <w:charset w:val="00"/>
    <w:family w:val="auto"/>
    <w:pitch w:val="variable"/>
    <w:sig w:usb0="00000001" w:usb1="4000004A" w:usb2="00000000" w:usb3="00000000" w:csb0="00000093"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Frutiger LT 47 LightCn">
    <w:charset w:val="00"/>
    <w:family w:val="swiss"/>
    <w:pitch w:val="variable"/>
    <w:sig w:usb0="80000027" w:usb1="00000000" w:usb2="00000000" w:usb3="00000000" w:csb0="00000001" w:csb1="00000000"/>
  </w:font>
  <w:font w:name="Minion Pro">
    <w:panose1 w:val="00000000000000000000"/>
    <w:charset w:val="00"/>
    <w:family w:val="roman"/>
    <w:notTrueType/>
    <w:pitch w:val="variable"/>
    <w:sig w:usb0="60000287" w:usb1="00000001"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CellMar>
        <w:left w:w="0" w:type="dxa"/>
        <w:right w:w="0" w:type="dxa"/>
      </w:tblCellMar>
      <w:tblLook w:val="04A0" w:firstRow="1" w:lastRow="0" w:firstColumn="1" w:lastColumn="0" w:noHBand="0" w:noVBand="1"/>
    </w:tblPr>
    <w:tblGrid>
      <w:gridCol w:w="3780"/>
      <w:gridCol w:w="4410"/>
      <w:gridCol w:w="2610"/>
    </w:tblGrid>
    <w:tr w:rsidR="00247B33" w:rsidRPr="00247B33" w14:paraId="0481EBED" w14:textId="77777777" w:rsidTr="00247B33">
      <w:tc>
        <w:tcPr>
          <w:tcW w:w="3780" w:type="dxa"/>
          <w:tcMar>
            <w:top w:w="58" w:type="dxa"/>
            <w:left w:w="115" w:type="dxa"/>
            <w:bottom w:w="0" w:type="dxa"/>
            <w:right w:w="115" w:type="dxa"/>
          </w:tcMar>
          <w:hideMark/>
        </w:tcPr>
        <w:p w14:paraId="222C29FD" w14:textId="77777777" w:rsidR="00334813" w:rsidRPr="00247B33" w:rsidRDefault="00334813" w:rsidP="00247B33">
          <w:pPr>
            <w:spacing w:before="0" w:after="0"/>
            <w:rPr>
              <w:rFonts w:eastAsiaTheme="minorHAnsi"/>
              <w:color w:val="00B0F0"/>
              <w:sz w:val="18"/>
              <w:szCs w:val="18"/>
            </w:rPr>
          </w:pPr>
          <w:r w:rsidRPr="00247B33">
            <w:rPr>
              <w:color w:val="00B0F0"/>
              <w:sz w:val="18"/>
              <w:szCs w:val="18"/>
            </w:rPr>
            <w:t xml:space="preserve">Embedded Wireless Solutions Support Center: </w:t>
          </w:r>
          <w:r w:rsidRPr="00247B33">
            <w:rPr>
              <w:color w:val="00B0F0"/>
              <w:sz w:val="18"/>
              <w:szCs w:val="18"/>
            </w:rPr>
            <w:br/>
          </w:r>
          <w:hyperlink r:id="rId1" w:history="1">
            <w:r w:rsidRPr="00247B33">
              <w:rPr>
                <w:rStyle w:val="Hyperlink"/>
                <w:b/>
                <w:bCs/>
                <w:color w:val="00B0F0"/>
                <w:sz w:val="18"/>
                <w:szCs w:val="18"/>
              </w:rPr>
              <w:t>http://ews-support.lairdtech.com</w:t>
            </w:r>
          </w:hyperlink>
        </w:p>
        <w:p w14:paraId="13539D4A" w14:textId="77777777" w:rsidR="00334813" w:rsidRPr="00247B33" w:rsidRDefault="00334813" w:rsidP="00247B33">
          <w:pPr>
            <w:pStyle w:val="Footer"/>
            <w:rPr>
              <w:color w:val="00B0F0"/>
              <w:sz w:val="18"/>
              <w:szCs w:val="18"/>
            </w:rPr>
          </w:pPr>
          <w:r w:rsidRPr="00247B33">
            <w:rPr>
              <w:color w:val="00B0F0"/>
              <w:sz w:val="18"/>
              <w:szCs w:val="18"/>
              <w:lang w:val="sv-SE"/>
            </w:rPr>
            <w:t>www.lairdtech.com/bluetooth</w:t>
          </w:r>
        </w:p>
      </w:tc>
      <w:tc>
        <w:tcPr>
          <w:tcW w:w="4410" w:type="dxa"/>
          <w:tcMar>
            <w:top w:w="58" w:type="dxa"/>
            <w:left w:w="115" w:type="dxa"/>
            <w:bottom w:w="0" w:type="dxa"/>
            <w:right w:w="115" w:type="dxa"/>
          </w:tcMar>
          <w:hideMark/>
        </w:tcPr>
        <w:p w14:paraId="09C5D336" w14:textId="77777777" w:rsidR="00334813" w:rsidRPr="00247B33" w:rsidRDefault="00334813" w:rsidP="00247B33">
          <w:pPr>
            <w:pStyle w:val="Footer"/>
            <w:rPr>
              <w:color w:val="00B0F0"/>
              <w:sz w:val="18"/>
              <w:szCs w:val="18"/>
            </w:rPr>
          </w:pPr>
        </w:p>
        <w:p w14:paraId="0544825B" w14:textId="2B9E744F" w:rsidR="00334813" w:rsidRPr="00247B33" w:rsidRDefault="00334813" w:rsidP="00247B33">
          <w:pPr>
            <w:pStyle w:val="Footer"/>
            <w:jc w:val="center"/>
            <w:rPr>
              <w:noProof/>
              <w:color w:val="00B0F0"/>
              <w:sz w:val="18"/>
              <w:szCs w:val="18"/>
            </w:rPr>
          </w:pPr>
          <w:r w:rsidRPr="00247B33">
            <w:rPr>
              <w:color w:val="00B0F0"/>
              <w:sz w:val="18"/>
              <w:szCs w:val="18"/>
            </w:rPr>
            <w:fldChar w:fldCharType="begin"/>
          </w:r>
          <w:r w:rsidRPr="00247B33">
            <w:rPr>
              <w:color w:val="00B0F0"/>
              <w:sz w:val="18"/>
              <w:szCs w:val="18"/>
            </w:rPr>
            <w:instrText xml:space="preserve"> PAGE   \* MERGEFORMAT </w:instrText>
          </w:r>
          <w:r w:rsidRPr="00247B33">
            <w:rPr>
              <w:color w:val="00B0F0"/>
              <w:sz w:val="18"/>
              <w:szCs w:val="18"/>
            </w:rPr>
            <w:fldChar w:fldCharType="separate"/>
          </w:r>
          <w:r w:rsidR="00A479A4">
            <w:rPr>
              <w:noProof/>
              <w:color w:val="00B0F0"/>
              <w:sz w:val="18"/>
              <w:szCs w:val="18"/>
            </w:rPr>
            <w:t>2</w:t>
          </w:r>
          <w:r w:rsidRPr="00247B33">
            <w:rPr>
              <w:noProof/>
              <w:color w:val="00B0F0"/>
              <w:sz w:val="18"/>
              <w:szCs w:val="18"/>
            </w:rPr>
            <w:fldChar w:fldCharType="end"/>
          </w:r>
        </w:p>
        <w:p w14:paraId="30499854" w14:textId="77777777" w:rsidR="00334813" w:rsidRPr="00247B33" w:rsidRDefault="00334813" w:rsidP="00247B33">
          <w:pPr>
            <w:pStyle w:val="Footer"/>
            <w:jc w:val="center"/>
            <w:rPr>
              <w:color w:val="00B0F0"/>
              <w:sz w:val="18"/>
              <w:szCs w:val="18"/>
            </w:rPr>
          </w:pPr>
          <w:r w:rsidRPr="00247B33">
            <w:rPr>
              <w:color w:val="00B0F0"/>
              <w:sz w:val="18"/>
              <w:szCs w:val="18"/>
            </w:rPr>
            <w:t>© Copyright 201</w:t>
          </w:r>
          <w:r w:rsidR="00247B33">
            <w:rPr>
              <w:color w:val="00B0F0"/>
              <w:sz w:val="18"/>
              <w:szCs w:val="18"/>
            </w:rPr>
            <w:t>7</w:t>
          </w:r>
          <w:r w:rsidRPr="00247B33">
            <w:rPr>
              <w:color w:val="00B0F0"/>
              <w:sz w:val="18"/>
              <w:szCs w:val="18"/>
            </w:rPr>
            <w:t xml:space="preserve"> Laird. All Rights Reserved</w:t>
          </w:r>
        </w:p>
      </w:tc>
      <w:tc>
        <w:tcPr>
          <w:tcW w:w="2610" w:type="dxa"/>
          <w:tcMar>
            <w:top w:w="58" w:type="dxa"/>
            <w:left w:w="115" w:type="dxa"/>
            <w:bottom w:w="0" w:type="dxa"/>
            <w:right w:w="115" w:type="dxa"/>
          </w:tcMar>
          <w:hideMark/>
        </w:tcPr>
        <w:p w14:paraId="12659BFF" w14:textId="77777777" w:rsidR="00334813" w:rsidRPr="00247B33" w:rsidRDefault="00334813" w:rsidP="00247B33">
          <w:pPr>
            <w:pStyle w:val="Footer"/>
            <w:rPr>
              <w:rStyle w:val="apple-style-span"/>
              <w:color w:val="00B0F0"/>
              <w:sz w:val="18"/>
              <w:szCs w:val="18"/>
              <w:lang w:val="fr-FR"/>
            </w:rPr>
          </w:pPr>
          <w:r w:rsidRPr="00247B33">
            <w:rPr>
              <w:color w:val="00B0F0"/>
              <w:sz w:val="18"/>
              <w:szCs w:val="18"/>
              <w:lang w:val="fr-FR"/>
            </w:rPr>
            <w:t>Americas</w:t>
          </w:r>
          <w:r w:rsidRPr="00247B33">
            <w:rPr>
              <w:rStyle w:val="apple-style-span"/>
              <w:color w:val="00B0F0"/>
              <w:sz w:val="18"/>
              <w:szCs w:val="18"/>
              <w:lang w:val="fr-FR"/>
            </w:rPr>
            <w:t>: +1-800-492-2320</w:t>
          </w:r>
        </w:p>
        <w:p w14:paraId="5F1E3211" w14:textId="77777777" w:rsidR="00334813" w:rsidRPr="00247B33" w:rsidRDefault="00334813" w:rsidP="00247B33">
          <w:pPr>
            <w:pStyle w:val="Footer"/>
            <w:rPr>
              <w:rStyle w:val="apple-style-span"/>
              <w:color w:val="00B0F0"/>
              <w:sz w:val="18"/>
              <w:szCs w:val="18"/>
              <w:lang w:val="fr-FR"/>
            </w:rPr>
          </w:pPr>
          <w:r w:rsidRPr="00247B33">
            <w:rPr>
              <w:rStyle w:val="apple-style-span"/>
              <w:color w:val="00B0F0"/>
              <w:sz w:val="18"/>
              <w:szCs w:val="18"/>
              <w:lang w:val="fr-FR"/>
            </w:rPr>
            <w:t>Europe: +44-1628-858-940</w:t>
          </w:r>
        </w:p>
        <w:p w14:paraId="2473AB5E" w14:textId="77777777" w:rsidR="00334813" w:rsidRPr="00247B33" w:rsidRDefault="00334813" w:rsidP="00247B33">
          <w:pPr>
            <w:pStyle w:val="Footer"/>
            <w:rPr>
              <w:color w:val="00B0F0"/>
              <w:sz w:val="18"/>
              <w:szCs w:val="18"/>
            </w:rPr>
          </w:pPr>
          <w:r w:rsidRPr="00247B33">
            <w:rPr>
              <w:rStyle w:val="apple-style-span"/>
              <w:color w:val="00B0F0"/>
              <w:sz w:val="18"/>
              <w:szCs w:val="18"/>
              <w:lang w:val="fr-FR"/>
            </w:rPr>
            <w:t>Hong Kong: +852 2923 0600</w:t>
          </w:r>
        </w:p>
      </w:tc>
    </w:tr>
  </w:tbl>
  <w:p w14:paraId="07448E1C" w14:textId="77777777" w:rsidR="00C65A95" w:rsidRDefault="004B419A" w:rsidP="00AD373F">
    <w:r>
      <w:rPr>
        <w:noProof/>
      </w:rPr>
      <w:drawing>
        <wp:anchor distT="0" distB="0" distL="114300" distR="114300" simplePos="0" relativeHeight="251692032" behindDoc="1" locked="0" layoutInCell="1" allowOverlap="1" wp14:anchorId="34AD479C" wp14:editId="76A0FE3D">
          <wp:simplePos x="0" y="0"/>
          <wp:positionH relativeFrom="column">
            <wp:posOffset>414337</wp:posOffset>
          </wp:positionH>
          <wp:positionV relativeFrom="paragraph">
            <wp:posOffset>-955992</wp:posOffset>
          </wp:positionV>
          <wp:extent cx="1118235" cy="1949450"/>
          <wp:effectExtent l="3493" t="0" r="9207" b="9208"/>
          <wp:wrapNone/>
          <wp:docPr id="1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2">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gridCol w:w="3222"/>
      <w:gridCol w:w="3429"/>
    </w:tblGrid>
    <w:tr w:rsidR="00410FCE" w:rsidRPr="005144FB" w14:paraId="20912ABF" w14:textId="77777777" w:rsidTr="007D400E">
      <w:trPr>
        <w:trHeight w:val="839"/>
      </w:trPr>
      <w:tc>
        <w:tcPr>
          <w:tcW w:w="3425" w:type="dxa"/>
        </w:tcPr>
        <w:p w14:paraId="1EC95104" w14:textId="77777777" w:rsidR="00410FCE" w:rsidRPr="005144FB" w:rsidRDefault="00410FCE" w:rsidP="00AD373F">
          <w:pPr>
            <w:pStyle w:val="FooterText"/>
          </w:pPr>
          <w:r w:rsidRPr="005144FB">
            <w:drawing>
              <wp:anchor distT="0" distB="0" distL="114300" distR="114300" simplePos="0" relativeHeight="251695104" behindDoc="1" locked="0" layoutInCell="1" allowOverlap="1" wp14:anchorId="74AC0072" wp14:editId="059A12EC">
                <wp:simplePos x="0" y="0"/>
                <wp:positionH relativeFrom="column">
                  <wp:posOffset>415925</wp:posOffset>
                </wp:positionH>
                <wp:positionV relativeFrom="paragraph">
                  <wp:posOffset>-307021</wp:posOffset>
                </wp:positionV>
                <wp:extent cx="1118235" cy="1949450"/>
                <wp:effectExtent l="3493" t="0" r="9207" b="9208"/>
                <wp:wrapNone/>
                <wp:docPr id="1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1">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r w:rsidRPr="005144FB">
            <w:t xml:space="preserve">Embedded Wireless Solutions Support Center: </w:t>
          </w:r>
          <w:hyperlink r:id="rId2" w:history="1">
            <w:r w:rsidRPr="005144FB">
              <w:rPr>
                <w:rStyle w:val="Hyperlink"/>
                <w:rFonts w:ascii="Calibri" w:hAnsi="Calibri"/>
                <w:color w:val="139CD8" w:themeColor="accent1"/>
                <w:sz w:val="16"/>
              </w:rPr>
              <w:t>http://ews-support.lairdtech.com</w:t>
            </w:r>
          </w:hyperlink>
        </w:p>
        <w:p w14:paraId="2C35C6AB" w14:textId="77777777" w:rsidR="00410FCE" w:rsidRPr="005144FB" w:rsidRDefault="00410FCE" w:rsidP="00AD373F">
          <w:pPr>
            <w:pStyle w:val="FooterText"/>
          </w:pPr>
          <w:r w:rsidRPr="005144FB">
            <w:t>www.lairdtech.com/wireless</w:t>
          </w:r>
        </w:p>
      </w:tc>
      <w:tc>
        <w:tcPr>
          <w:tcW w:w="3222" w:type="dxa"/>
        </w:tcPr>
        <w:p w14:paraId="26135B26" w14:textId="2B0F82F6" w:rsidR="00410FCE" w:rsidRPr="005144FB" w:rsidRDefault="00410FCE" w:rsidP="00AD373F">
          <w:pPr>
            <w:pStyle w:val="FooterText"/>
          </w:pPr>
          <w:r w:rsidRPr="005144FB">
            <w:fldChar w:fldCharType="begin"/>
          </w:r>
          <w:r w:rsidRPr="005144FB">
            <w:instrText xml:space="preserve"> PAGE   \* MERGEFORMAT </w:instrText>
          </w:r>
          <w:r w:rsidRPr="005144FB">
            <w:fldChar w:fldCharType="separate"/>
          </w:r>
          <w:r w:rsidR="00A479A4">
            <w:t>1</w:t>
          </w:r>
          <w:r w:rsidRPr="005144FB">
            <w:fldChar w:fldCharType="end"/>
          </w:r>
        </w:p>
        <w:p w14:paraId="4F9C9027" w14:textId="77777777" w:rsidR="00410FCE" w:rsidRPr="005144FB" w:rsidRDefault="00410FCE" w:rsidP="00AD373F">
          <w:pPr>
            <w:pStyle w:val="FooterText"/>
          </w:pPr>
          <w:r w:rsidRPr="005144FB">
            <w:t>© Copyright 2015 Laird. All Rights Reserved</w:t>
          </w:r>
        </w:p>
      </w:tc>
      <w:tc>
        <w:tcPr>
          <w:tcW w:w="3429" w:type="dxa"/>
        </w:tcPr>
        <w:p w14:paraId="44530FB8" w14:textId="77777777" w:rsidR="00410FCE" w:rsidRDefault="00410FCE" w:rsidP="00AD373F">
          <w:pPr>
            <w:pStyle w:val="FooterText"/>
          </w:pPr>
          <w:r>
            <w:t xml:space="preserve">Americas: </w:t>
          </w:r>
          <w:r>
            <w:rPr>
              <w:rStyle w:val="apple-style-span"/>
            </w:rPr>
            <w:t>+1-800-492-2320</w:t>
          </w:r>
        </w:p>
        <w:p w14:paraId="418EE0BB" w14:textId="77777777" w:rsidR="00410FCE" w:rsidRDefault="00410FCE" w:rsidP="00AD373F">
          <w:pPr>
            <w:pStyle w:val="FooterText"/>
            <w:rPr>
              <w:rStyle w:val="apple-style-span"/>
            </w:rPr>
          </w:pPr>
          <w:r>
            <w:t xml:space="preserve">Europe: </w:t>
          </w:r>
          <w:r>
            <w:rPr>
              <w:rStyle w:val="apple-style-span"/>
            </w:rPr>
            <w:t>+44-1628-858-940</w:t>
          </w:r>
        </w:p>
        <w:p w14:paraId="21504C70" w14:textId="77777777" w:rsidR="00410FCE" w:rsidRPr="005144FB" w:rsidRDefault="00410FCE" w:rsidP="00AD373F">
          <w:pPr>
            <w:pStyle w:val="FooterText"/>
            <w:rPr>
              <w:sz w:val="16"/>
            </w:rPr>
          </w:pPr>
          <w:r>
            <w:rPr>
              <w:rStyle w:val="apple-style-span"/>
            </w:rPr>
            <w:t xml:space="preserve">Hong Kong: </w:t>
          </w:r>
          <w:r>
            <w:t>+852 2923 0610</w:t>
          </w:r>
        </w:p>
      </w:tc>
    </w:tr>
  </w:tbl>
  <w:p w14:paraId="7C21B4DA" w14:textId="77777777" w:rsidR="00995FFC" w:rsidRPr="005713B6" w:rsidRDefault="00995FFC" w:rsidP="00AD3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C0FD6" w14:textId="77777777" w:rsidR="00127A24" w:rsidRDefault="00127A24" w:rsidP="00AD373F">
      <w:r>
        <w:separator/>
      </w:r>
    </w:p>
  </w:footnote>
  <w:footnote w:type="continuationSeparator" w:id="0">
    <w:p w14:paraId="3EE2EE59" w14:textId="77777777" w:rsidR="00127A24" w:rsidRDefault="00127A24" w:rsidP="00AD3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A303A" w14:textId="77777777" w:rsidR="00040A41" w:rsidRPr="000672D1" w:rsidRDefault="00195513" w:rsidP="00AD373F">
    <w:pPr>
      <w:pStyle w:val="HeaderTitle"/>
    </w:pPr>
    <w:r w:rsidRPr="000672D1">
      <w:drawing>
        <wp:anchor distT="0" distB="0" distL="114300" distR="114300" simplePos="0" relativeHeight="251686912" behindDoc="0" locked="0" layoutInCell="1" allowOverlap="1" wp14:anchorId="0D95725F" wp14:editId="39516693">
          <wp:simplePos x="0" y="0"/>
          <wp:positionH relativeFrom="column">
            <wp:posOffset>5153685</wp:posOffset>
          </wp:positionH>
          <wp:positionV relativeFrom="paragraph">
            <wp:posOffset>31013</wp:posOffset>
          </wp:positionV>
          <wp:extent cx="1162540" cy="315824"/>
          <wp:effectExtent l="0" t="0" r="0" b="8255"/>
          <wp:wrapNone/>
          <wp:docPr id="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62540" cy="315824"/>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347EBC" w:rsidRPr="000672D1">
      <mc:AlternateContent>
        <mc:Choice Requires="wpg">
          <w:drawing>
            <wp:anchor distT="0" distB="0" distL="114300" distR="114300" simplePos="0" relativeHeight="251674624" behindDoc="0" locked="0" layoutInCell="1" allowOverlap="1" wp14:anchorId="02D8FADC" wp14:editId="591C7B26">
              <wp:simplePos x="0" y="0"/>
              <wp:positionH relativeFrom="margin">
                <wp:posOffset>-3562350</wp:posOffset>
              </wp:positionH>
              <wp:positionV relativeFrom="paragraph">
                <wp:posOffset>-209550</wp:posOffset>
              </wp:positionV>
              <wp:extent cx="1181185" cy="321945"/>
              <wp:effectExtent l="0" t="0" r="0" b="1905"/>
              <wp:wrapNone/>
              <wp:docPr id="21" name="Group 44"/>
              <wp:cNvGraphicFramePr/>
              <a:graphic xmlns:a="http://schemas.openxmlformats.org/drawingml/2006/main">
                <a:graphicData uri="http://schemas.microsoft.com/office/word/2010/wordprocessingGroup">
                  <wpg:wgp>
                    <wpg:cNvGrpSpPr/>
                    <wpg:grpSpPr>
                      <a:xfrm>
                        <a:off x="0" y="0"/>
                        <a:ext cx="1181185" cy="321945"/>
                        <a:chOff x="0" y="0"/>
                        <a:chExt cx="1041401" cy="284162"/>
                      </a:xfrm>
                    </wpg:grpSpPr>
                    <wps:wsp>
                      <wps:cNvPr id="22" name="AutoShape 3"/>
                      <wps:cNvSpPr>
                        <a:spLocks noChangeAspect="1" noChangeArrowheads="1" noTextEdit="1"/>
                      </wps:cNvSpPr>
                      <wps:spPr bwMode="auto">
                        <a:xfrm>
                          <a:off x="0" y="0"/>
                          <a:ext cx="1038225" cy="284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87313" y="9525"/>
                          <a:ext cx="136525" cy="188912"/>
                        </a:xfrm>
                        <a:custGeom>
                          <a:avLst/>
                          <a:gdLst>
                            <a:gd name="T0" fmla="*/ 86 w 86"/>
                            <a:gd name="T1" fmla="*/ 119 h 119"/>
                            <a:gd name="T2" fmla="*/ 0 w 86"/>
                            <a:gd name="T3" fmla="*/ 119 h 119"/>
                            <a:gd name="T4" fmla="*/ 0 w 86"/>
                            <a:gd name="T5" fmla="*/ 0 h 119"/>
                            <a:gd name="T6" fmla="*/ 31 w 86"/>
                            <a:gd name="T7" fmla="*/ 0 h 119"/>
                            <a:gd name="T8" fmla="*/ 31 w 86"/>
                            <a:gd name="T9" fmla="*/ 96 h 119"/>
                            <a:gd name="T10" fmla="*/ 86 w 86"/>
                            <a:gd name="T11" fmla="*/ 96 h 119"/>
                            <a:gd name="T12" fmla="*/ 86 w 86"/>
                            <a:gd name="T13" fmla="*/ 119 h 119"/>
                          </a:gdLst>
                          <a:ahLst/>
                          <a:cxnLst>
                            <a:cxn ang="0">
                              <a:pos x="T0" y="T1"/>
                            </a:cxn>
                            <a:cxn ang="0">
                              <a:pos x="T2" y="T3"/>
                            </a:cxn>
                            <a:cxn ang="0">
                              <a:pos x="T4" y="T5"/>
                            </a:cxn>
                            <a:cxn ang="0">
                              <a:pos x="T6" y="T7"/>
                            </a:cxn>
                            <a:cxn ang="0">
                              <a:pos x="T8" y="T9"/>
                            </a:cxn>
                            <a:cxn ang="0">
                              <a:pos x="T10" y="T11"/>
                            </a:cxn>
                            <a:cxn ang="0">
                              <a:pos x="T12" y="T13"/>
                            </a:cxn>
                          </a:cxnLst>
                          <a:rect l="0" t="0" r="r" b="b"/>
                          <a:pathLst>
                            <a:path w="86" h="119">
                              <a:moveTo>
                                <a:pt x="86" y="119"/>
                              </a:moveTo>
                              <a:lnTo>
                                <a:pt x="0" y="119"/>
                              </a:lnTo>
                              <a:lnTo>
                                <a:pt x="0" y="0"/>
                              </a:lnTo>
                              <a:lnTo>
                                <a:pt x="31" y="0"/>
                              </a:lnTo>
                              <a:lnTo>
                                <a:pt x="31" y="96"/>
                              </a:lnTo>
                              <a:lnTo>
                                <a:pt x="86" y="96"/>
                              </a:lnTo>
                              <a:lnTo>
                                <a:pt x="86" y="119"/>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228600" y="50800"/>
                          <a:ext cx="142875" cy="152400"/>
                        </a:xfrm>
                        <a:custGeom>
                          <a:avLst/>
                          <a:gdLst>
                            <a:gd name="T0" fmla="*/ 72 w 106"/>
                            <a:gd name="T1" fmla="*/ 98 h 112"/>
                            <a:gd name="T2" fmla="*/ 59 w 106"/>
                            <a:gd name="T3" fmla="*/ 107 h 112"/>
                            <a:gd name="T4" fmla="*/ 48 w 106"/>
                            <a:gd name="T5" fmla="*/ 111 h 112"/>
                            <a:gd name="T6" fmla="*/ 38 w 106"/>
                            <a:gd name="T7" fmla="*/ 112 h 112"/>
                            <a:gd name="T8" fmla="*/ 27 w 106"/>
                            <a:gd name="T9" fmla="*/ 111 h 112"/>
                            <a:gd name="T10" fmla="*/ 18 w 106"/>
                            <a:gd name="T11" fmla="*/ 108 h 112"/>
                            <a:gd name="T12" fmla="*/ 11 w 106"/>
                            <a:gd name="T13" fmla="*/ 103 h 112"/>
                            <a:gd name="T14" fmla="*/ 5 w 106"/>
                            <a:gd name="T15" fmla="*/ 97 h 112"/>
                            <a:gd name="T16" fmla="*/ 0 w 106"/>
                            <a:gd name="T17" fmla="*/ 80 h 112"/>
                            <a:gd name="T18" fmla="*/ 1 w 106"/>
                            <a:gd name="T19" fmla="*/ 71 h 112"/>
                            <a:gd name="T20" fmla="*/ 4 w 106"/>
                            <a:gd name="T21" fmla="*/ 63 h 112"/>
                            <a:gd name="T22" fmla="*/ 8 w 106"/>
                            <a:gd name="T23" fmla="*/ 56 h 112"/>
                            <a:gd name="T24" fmla="*/ 15 w 106"/>
                            <a:gd name="T25" fmla="*/ 51 h 112"/>
                            <a:gd name="T26" fmla="*/ 26 w 106"/>
                            <a:gd name="T27" fmla="*/ 46 h 112"/>
                            <a:gd name="T28" fmla="*/ 43 w 106"/>
                            <a:gd name="T29" fmla="*/ 42 h 112"/>
                            <a:gd name="T30" fmla="*/ 72 w 106"/>
                            <a:gd name="T31" fmla="*/ 40 h 112"/>
                            <a:gd name="T32" fmla="*/ 72 w 106"/>
                            <a:gd name="T33" fmla="*/ 34 h 112"/>
                            <a:gd name="T34" fmla="*/ 70 w 106"/>
                            <a:gd name="T35" fmla="*/ 30 h 112"/>
                            <a:gd name="T36" fmla="*/ 66 w 106"/>
                            <a:gd name="T37" fmla="*/ 27 h 112"/>
                            <a:gd name="T38" fmla="*/ 61 w 106"/>
                            <a:gd name="T39" fmla="*/ 25 h 112"/>
                            <a:gd name="T40" fmla="*/ 41 w 106"/>
                            <a:gd name="T41" fmla="*/ 23 h 112"/>
                            <a:gd name="T42" fmla="*/ 30 w 106"/>
                            <a:gd name="T43" fmla="*/ 25 h 112"/>
                            <a:gd name="T44" fmla="*/ 13 w 106"/>
                            <a:gd name="T45" fmla="*/ 30 h 112"/>
                            <a:gd name="T46" fmla="*/ 10 w 106"/>
                            <a:gd name="T47" fmla="*/ 30 h 112"/>
                            <a:gd name="T48" fmla="*/ 10 w 106"/>
                            <a:gd name="T49" fmla="*/ 5 h 112"/>
                            <a:gd name="T50" fmla="*/ 39 w 106"/>
                            <a:gd name="T51" fmla="*/ 0 h 112"/>
                            <a:gd name="T52" fmla="*/ 63 w 106"/>
                            <a:gd name="T53" fmla="*/ 0 h 112"/>
                            <a:gd name="T54" fmla="*/ 81 w 106"/>
                            <a:gd name="T55" fmla="*/ 3 h 112"/>
                            <a:gd name="T56" fmla="*/ 93 w 106"/>
                            <a:gd name="T57" fmla="*/ 9 h 112"/>
                            <a:gd name="T58" fmla="*/ 100 w 106"/>
                            <a:gd name="T59" fmla="*/ 16 h 112"/>
                            <a:gd name="T60" fmla="*/ 105 w 106"/>
                            <a:gd name="T61" fmla="*/ 25 h 112"/>
                            <a:gd name="T62" fmla="*/ 106 w 106"/>
                            <a:gd name="T63" fmla="*/ 37 h 112"/>
                            <a:gd name="T64" fmla="*/ 106 w 106"/>
                            <a:gd name="T65" fmla="*/ 109 h 112"/>
                            <a:gd name="T66" fmla="*/ 72 w 106"/>
                            <a:gd name="T67" fmla="*/ 109 h 112"/>
                            <a:gd name="T68" fmla="*/ 72 w 106"/>
                            <a:gd name="T69" fmla="*/ 98 h 112"/>
                            <a:gd name="T70" fmla="*/ 72 w 106"/>
                            <a:gd name="T71" fmla="*/ 82 h 112"/>
                            <a:gd name="T72" fmla="*/ 72 w 106"/>
                            <a:gd name="T73" fmla="*/ 59 h 112"/>
                            <a:gd name="T74" fmla="*/ 55 w 106"/>
                            <a:gd name="T75" fmla="*/ 61 h 112"/>
                            <a:gd name="T76" fmla="*/ 46 w 106"/>
                            <a:gd name="T77" fmla="*/ 63 h 112"/>
                            <a:gd name="T78" fmla="*/ 42 w 106"/>
                            <a:gd name="T79" fmla="*/ 65 h 112"/>
                            <a:gd name="T80" fmla="*/ 39 w 106"/>
                            <a:gd name="T81" fmla="*/ 67 h 112"/>
                            <a:gd name="T82" fmla="*/ 35 w 106"/>
                            <a:gd name="T83" fmla="*/ 71 h 112"/>
                            <a:gd name="T84" fmla="*/ 34 w 106"/>
                            <a:gd name="T85" fmla="*/ 78 h 112"/>
                            <a:gd name="T86" fmla="*/ 35 w 106"/>
                            <a:gd name="T87" fmla="*/ 82 h 112"/>
                            <a:gd name="T88" fmla="*/ 38 w 106"/>
                            <a:gd name="T89" fmla="*/ 86 h 112"/>
                            <a:gd name="T90" fmla="*/ 42 w 106"/>
                            <a:gd name="T91" fmla="*/ 88 h 112"/>
                            <a:gd name="T92" fmla="*/ 65 w 106"/>
                            <a:gd name="T93" fmla="*/ 86 h 112"/>
                            <a:gd name="T94" fmla="*/ 72 w 106"/>
                            <a:gd name="T95" fmla="*/ 82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6" h="112">
                              <a:moveTo>
                                <a:pt x="72" y="98"/>
                              </a:moveTo>
                              <a:cubicBezTo>
                                <a:pt x="68" y="102"/>
                                <a:pt x="63" y="105"/>
                                <a:pt x="59" y="107"/>
                              </a:cubicBezTo>
                              <a:cubicBezTo>
                                <a:pt x="55" y="109"/>
                                <a:pt x="52" y="110"/>
                                <a:pt x="48" y="111"/>
                              </a:cubicBezTo>
                              <a:cubicBezTo>
                                <a:pt x="45" y="112"/>
                                <a:pt x="41" y="112"/>
                                <a:pt x="38" y="112"/>
                              </a:cubicBezTo>
                              <a:cubicBezTo>
                                <a:pt x="34" y="112"/>
                                <a:pt x="30" y="112"/>
                                <a:pt x="27" y="111"/>
                              </a:cubicBezTo>
                              <a:cubicBezTo>
                                <a:pt x="24" y="110"/>
                                <a:pt x="20" y="109"/>
                                <a:pt x="18" y="108"/>
                              </a:cubicBezTo>
                              <a:cubicBezTo>
                                <a:pt x="15" y="107"/>
                                <a:pt x="13" y="105"/>
                                <a:pt x="11" y="103"/>
                              </a:cubicBezTo>
                              <a:cubicBezTo>
                                <a:pt x="9" y="101"/>
                                <a:pt x="7" y="99"/>
                                <a:pt x="5" y="97"/>
                              </a:cubicBezTo>
                              <a:cubicBezTo>
                                <a:pt x="2" y="92"/>
                                <a:pt x="1" y="86"/>
                                <a:pt x="0" y="80"/>
                              </a:cubicBezTo>
                              <a:cubicBezTo>
                                <a:pt x="0" y="77"/>
                                <a:pt x="0" y="74"/>
                                <a:pt x="1" y="71"/>
                              </a:cubicBezTo>
                              <a:cubicBezTo>
                                <a:pt x="2" y="68"/>
                                <a:pt x="3" y="65"/>
                                <a:pt x="4" y="63"/>
                              </a:cubicBezTo>
                              <a:cubicBezTo>
                                <a:pt x="5" y="61"/>
                                <a:pt x="6" y="58"/>
                                <a:pt x="8" y="56"/>
                              </a:cubicBezTo>
                              <a:cubicBezTo>
                                <a:pt x="10" y="54"/>
                                <a:pt x="13" y="52"/>
                                <a:pt x="15" y="51"/>
                              </a:cubicBezTo>
                              <a:cubicBezTo>
                                <a:pt x="18" y="49"/>
                                <a:pt x="22" y="47"/>
                                <a:pt x="26" y="46"/>
                              </a:cubicBezTo>
                              <a:cubicBezTo>
                                <a:pt x="30" y="45"/>
                                <a:pt x="35" y="43"/>
                                <a:pt x="43" y="42"/>
                              </a:cubicBezTo>
                              <a:cubicBezTo>
                                <a:pt x="51" y="41"/>
                                <a:pt x="61" y="40"/>
                                <a:pt x="72" y="40"/>
                              </a:cubicBezTo>
                              <a:cubicBezTo>
                                <a:pt x="72" y="38"/>
                                <a:pt x="72" y="36"/>
                                <a:pt x="72" y="34"/>
                              </a:cubicBezTo>
                              <a:cubicBezTo>
                                <a:pt x="71" y="32"/>
                                <a:pt x="71" y="31"/>
                                <a:pt x="70" y="30"/>
                              </a:cubicBezTo>
                              <a:cubicBezTo>
                                <a:pt x="69" y="29"/>
                                <a:pt x="68" y="28"/>
                                <a:pt x="66" y="27"/>
                              </a:cubicBezTo>
                              <a:cubicBezTo>
                                <a:pt x="65" y="26"/>
                                <a:pt x="63" y="26"/>
                                <a:pt x="61" y="25"/>
                              </a:cubicBezTo>
                              <a:cubicBezTo>
                                <a:pt x="56" y="23"/>
                                <a:pt x="48" y="23"/>
                                <a:pt x="41" y="23"/>
                              </a:cubicBezTo>
                              <a:cubicBezTo>
                                <a:pt x="38" y="23"/>
                                <a:pt x="34" y="24"/>
                                <a:pt x="30" y="25"/>
                              </a:cubicBezTo>
                              <a:cubicBezTo>
                                <a:pt x="25" y="26"/>
                                <a:pt x="19" y="28"/>
                                <a:pt x="13" y="30"/>
                              </a:cubicBezTo>
                              <a:cubicBezTo>
                                <a:pt x="10" y="30"/>
                                <a:pt x="10" y="30"/>
                                <a:pt x="10" y="30"/>
                              </a:cubicBezTo>
                              <a:cubicBezTo>
                                <a:pt x="10" y="5"/>
                                <a:pt x="10" y="5"/>
                                <a:pt x="10" y="5"/>
                              </a:cubicBezTo>
                              <a:cubicBezTo>
                                <a:pt x="20" y="3"/>
                                <a:pt x="30" y="1"/>
                                <a:pt x="39" y="0"/>
                              </a:cubicBezTo>
                              <a:cubicBezTo>
                                <a:pt x="48" y="0"/>
                                <a:pt x="56" y="0"/>
                                <a:pt x="63" y="0"/>
                              </a:cubicBezTo>
                              <a:cubicBezTo>
                                <a:pt x="70" y="1"/>
                                <a:pt x="77" y="2"/>
                                <a:pt x="81" y="3"/>
                              </a:cubicBezTo>
                              <a:cubicBezTo>
                                <a:pt x="86" y="5"/>
                                <a:pt x="90" y="7"/>
                                <a:pt x="93" y="9"/>
                              </a:cubicBezTo>
                              <a:cubicBezTo>
                                <a:pt x="96" y="11"/>
                                <a:pt x="98" y="13"/>
                                <a:pt x="100" y="16"/>
                              </a:cubicBezTo>
                              <a:cubicBezTo>
                                <a:pt x="102" y="18"/>
                                <a:pt x="104" y="21"/>
                                <a:pt x="105" y="25"/>
                              </a:cubicBezTo>
                              <a:cubicBezTo>
                                <a:pt x="106" y="29"/>
                                <a:pt x="106" y="33"/>
                                <a:pt x="106" y="37"/>
                              </a:cubicBezTo>
                              <a:cubicBezTo>
                                <a:pt x="106" y="109"/>
                                <a:pt x="106" y="109"/>
                                <a:pt x="106" y="109"/>
                              </a:cubicBezTo>
                              <a:cubicBezTo>
                                <a:pt x="72" y="109"/>
                                <a:pt x="72" y="109"/>
                                <a:pt x="72" y="109"/>
                              </a:cubicBezTo>
                              <a:cubicBezTo>
                                <a:pt x="72" y="98"/>
                                <a:pt x="72" y="98"/>
                                <a:pt x="72" y="98"/>
                              </a:cubicBezTo>
                              <a:moveTo>
                                <a:pt x="72" y="82"/>
                              </a:moveTo>
                              <a:cubicBezTo>
                                <a:pt x="72" y="59"/>
                                <a:pt x="72" y="59"/>
                                <a:pt x="72" y="59"/>
                              </a:cubicBezTo>
                              <a:cubicBezTo>
                                <a:pt x="66" y="60"/>
                                <a:pt x="60" y="61"/>
                                <a:pt x="55" y="61"/>
                              </a:cubicBezTo>
                              <a:cubicBezTo>
                                <a:pt x="51" y="62"/>
                                <a:pt x="48" y="62"/>
                                <a:pt x="46" y="63"/>
                              </a:cubicBezTo>
                              <a:cubicBezTo>
                                <a:pt x="44" y="63"/>
                                <a:pt x="43" y="64"/>
                                <a:pt x="42" y="65"/>
                              </a:cubicBezTo>
                              <a:cubicBezTo>
                                <a:pt x="40" y="65"/>
                                <a:pt x="39" y="66"/>
                                <a:pt x="39" y="67"/>
                              </a:cubicBezTo>
                              <a:cubicBezTo>
                                <a:pt x="37" y="68"/>
                                <a:pt x="36" y="70"/>
                                <a:pt x="35" y="71"/>
                              </a:cubicBezTo>
                              <a:cubicBezTo>
                                <a:pt x="34" y="73"/>
                                <a:pt x="34" y="76"/>
                                <a:pt x="34" y="78"/>
                              </a:cubicBezTo>
                              <a:cubicBezTo>
                                <a:pt x="34" y="80"/>
                                <a:pt x="35" y="81"/>
                                <a:pt x="35" y="82"/>
                              </a:cubicBezTo>
                              <a:cubicBezTo>
                                <a:pt x="35" y="83"/>
                                <a:pt x="36" y="84"/>
                                <a:pt x="38" y="86"/>
                              </a:cubicBezTo>
                              <a:cubicBezTo>
                                <a:pt x="39" y="87"/>
                                <a:pt x="40" y="88"/>
                                <a:pt x="42" y="88"/>
                              </a:cubicBezTo>
                              <a:cubicBezTo>
                                <a:pt x="48" y="90"/>
                                <a:pt x="57" y="90"/>
                                <a:pt x="65" y="86"/>
                              </a:cubicBezTo>
                              <a:cubicBezTo>
                                <a:pt x="68" y="85"/>
                                <a:pt x="70" y="83"/>
                                <a:pt x="72" y="82"/>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5" name="Rectangle 25"/>
                      <wps:cNvSpPr>
                        <a:spLocks noChangeArrowheads="1"/>
                      </wps:cNvSpPr>
                      <wps:spPr bwMode="auto">
                        <a:xfrm>
                          <a:off x="403225" y="55562"/>
                          <a:ext cx="44450" cy="142875"/>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6" name="Rectangle 26"/>
                      <wps:cNvSpPr>
                        <a:spLocks noChangeArrowheads="1"/>
                      </wps:cNvSpPr>
                      <wps:spPr bwMode="auto">
                        <a:xfrm>
                          <a:off x="400050" y="1587"/>
                          <a:ext cx="50800" cy="33337"/>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479425" y="55562"/>
                          <a:ext cx="104775" cy="142875"/>
                        </a:xfrm>
                        <a:custGeom>
                          <a:avLst/>
                          <a:gdLst>
                            <a:gd name="T0" fmla="*/ 77 w 77"/>
                            <a:gd name="T1" fmla="*/ 33 h 106"/>
                            <a:gd name="T2" fmla="*/ 74 w 77"/>
                            <a:gd name="T3" fmla="*/ 33 h 106"/>
                            <a:gd name="T4" fmla="*/ 54 w 77"/>
                            <a:gd name="T5" fmla="*/ 32 h 106"/>
                            <a:gd name="T6" fmla="*/ 34 w 77"/>
                            <a:gd name="T7" fmla="*/ 36 h 106"/>
                            <a:gd name="T8" fmla="*/ 34 w 77"/>
                            <a:gd name="T9" fmla="*/ 106 h 106"/>
                            <a:gd name="T10" fmla="*/ 0 w 77"/>
                            <a:gd name="T11" fmla="*/ 106 h 106"/>
                            <a:gd name="T12" fmla="*/ 0 w 77"/>
                            <a:gd name="T13" fmla="*/ 0 h 106"/>
                            <a:gd name="T14" fmla="*/ 34 w 77"/>
                            <a:gd name="T15" fmla="*/ 0 h 106"/>
                            <a:gd name="T16" fmla="*/ 34 w 77"/>
                            <a:gd name="T17" fmla="*/ 16 h 106"/>
                            <a:gd name="T18" fmla="*/ 55 w 77"/>
                            <a:gd name="T19" fmla="*/ 3 h 106"/>
                            <a:gd name="T20" fmla="*/ 65 w 77"/>
                            <a:gd name="T21" fmla="*/ 1 h 106"/>
                            <a:gd name="T22" fmla="*/ 71 w 77"/>
                            <a:gd name="T23" fmla="*/ 0 h 106"/>
                            <a:gd name="T24" fmla="*/ 74 w 77"/>
                            <a:gd name="T25" fmla="*/ 1 h 106"/>
                            <a:gd name="T26" fmla="*/ 77 w 77"/>
                            <a:gd name="T27" fmla="*/ 1 h 106"/>
                            <a:gd name="T28" fmla="*/ 77 w 77"/>
                            <a:gd name="T29" fmla="*/ 33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106">
                              <a:moveTo>
                                <a:pt x="77" y="33"/>
                              </a:moveTo>
                              <a:cubicBezTo>
                                <a:pt x="74" y="33"/>
                                <a:pt x="74" y="33"/>
                                <a:pt x="74" y="33"/>
                              </a:cubicBezTo>
                              <a:cubicBezTo>
                                <a:pt x="67" y="32"/>
                                <a:pt x="60" y="31"/>
                                <a:pt x="54" y="32"/>
                              </a:cubicBezTo>
                              <a:cubicBezTo>
                                <a:pt x="47" y="32"/>
                                <a:pt x="40" y="34"/>
                                <a:pt x="34" y="36"/>
                              </a:cubicBezTo>
                              <a:cubicBezTo>
                                <a:pt x="34" y="106"/>
                                <a:pt x="34" y="106"/>
                                <a:pt x="34" y="106"/>
                              </a:cubicBezTo>
                              <a:cubicBezTo>
                                <a:pt x="0" y="106"/>
                                <a:pt x="0" y="106"/>
                                <a:pt x="0" y="106"/>
                              </a:cubicBezTo>
                              <a:cubicBezTo>
                                <a:pt x="0" y="0"/>
                                <a:pt x="0" y="0"/>
                                <a:pt x="0" y="0"/>
                              </a:cubicBezTo>
                              <a:cubicBezTo>
                                <a:pt x="34" y="0"/>
                                <a:pt x="34" y="0"/>
                                <a:pt x="34" y="0"/>
                              </a:cubicBezTo>
                              <a:cubicBezTo>
                                <a:pt x="34" y="16"/>
                                <a:pt x="34" y="16"/>
                                <a:pt x="34" y="16"/>
                              </a:cubicBezTo>
                              <a:cubicBezTo>
                                <a:pt x="41" y="10"/>
                                <a:pt x="48" y="5"/>
                                <a:pt x="55" y="3"/>
                              </a:cubicBezTo>
                              <a:cubicBezTo>
                                <a:pt x="58" y="2"/>
                                <a:pt x="62" y="1"/>
                                <a:pt x="65" y="1"/>
                              </a:cubicBezTo>
                              <a:cubicBezTo>
                                <a:pt x="67" y="0"/>
                                <a:pt x="69" y="0"/>
                                <a:pt x="71" y="0"/>
                              </a:cubicBezTo>
                              <a:cubicBezTo>
                                <a:pt x="72" y="0"/>
                                <a:pt x="73" y="0"/>
                                <a:pt x="74" y="1"/>
                              </a:cubicBezTo>
                              <a:cubicBezTo>
                                <a:pt x="75" y="1"/>
                                <a:pt x="76" y="1"/>
                                <a:pt x="77" y="1"/>
                              </a:cubicBezTo>
                              <a:cubicBezTo>
                                <a:pt x="77" y="33"/>
                                <a:pt x="77" y="33"/>
                                <a:pt x="77" y="33"/>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587375" y="1587"/>
                          <a:ext cx="149225" cy="203200"/>
                        </a:xfrm>
                        <a:custGeom>
                          <a:avLst/>
                          <a:gdLst>
                            <a:gd name="T0" fmla="*/ 111 w 111"/>
                            <a:gd name="T1" fmla="*/ 146 h 150"/>
                            <a:gd name="T2" fmla="*/ 77 w 111"/>
                            <a:gd name="T3" fmla="*/ 146 h 150"/>
                            <a:gd name="T4" fmla="*/ 77 w 111"/>
                            <a:gd name="T5" fmla="*/ 135 h 150"/>
                            <a:gd name="T6" fmla="*/ 62 w 111"/>
                            <a:gd name="T7" fmla="*/ 145 h 150"/>
                            <a:gd name="T8" fmla="*/ 36 w 111"/>
                            <a:gd name="T9" fmla="*/ 149 h 150"/>
                            <a:gd name="T10" fmla="*/ 23 w 111"/>
                            <a:gd name="T11" fmla="*/ 145 h 150"/>
                            <a:gd name="T12" fmla="*/ 14 w 111"/>
                            <a:gd name="T13" fmla="*/ 137 h 150"/>
                            <a:gd name="T14" fmla="*/ 6 w 111"/>
                            <a:gd name="T15" fmla="*/ 126 h 150"/>
                            <a:gd name="T16" fmla="*/ 1 w 111"/>
                            <a:gd name="T17" fmla="*/ 109 h 150"/>
                            <a:gd name="T18" fmla="*/ 0 w 111"/>
                            <a:gd name="T19" fmla="*/ 90 h 150"/>
                            <a:gd name="T20" fmla="*/ 3 w 111"/>
                            <a:gd name="T21" fmla="*/ 73 h 150"/>
                            <a:gd name="T22" fmla="*/ 10 w 111"/>
                            <a:gd name="T23" fmla="*/ 59 h 150"/>
                            <a:gd name="T24" fmla="*/ 19 w 111"/>
                            <a:gd name="T25" fmla="*/ 48 h 150"/>
                            <a:gd name="T26" fmla="*/ 31 w 111"/>
                            <a:gd name="T27" fmla="*/ 41 h 150"/>
                            <a:gd name="T28" fmla="*/ 45 w 111"/>
                            <a:gd name="T29" fmla="*/ 38 h 150"/>
                            <a:gd name="T30" fmla="*/ 60 w 111"/>
                            <a:gd name="T31" fmla="*/ 38 h 150"/>
                            <a:gd name="T32" fmla="*/ 77 w 111"/>
                            <a:gd name="T33" fmla="*/ 45 h 150"/>
                            <a:gd name="T34" fmla="*/ 77 w 111"/>
                            <a:gd name="T35" fmla="*/ 0 h 150"/>
                            <a:gd name="T36" fmla="*/ 111 w 111"/>
                            <a:gd name="T37" fmla="*/ 0 h 150"/>
                            <a:gd name="T38" fmla="*/ 111 w 111"/>
                            <a:gd name="T39" fmla="*/ 146 h 150"/>
                            <a:gd name="T40" fmla="*/ 77 w 111"/>
                            <a:gd name="T41" fmla="*/ 118 h 150"/>
                            <a:gd name="T42" fmla="*/ 77 w 111"/>
                            <a:gd name="T43" fmla="*/ 65 h 150"/>
                            <a:gd name="T44" fmla="*/ 61 w 111"/>
                            <a:gd name="T45" fmla="*/ 62 h 150"/>
                            <a:gd name="T46" fmla="*/ 53 w 111"/>
                            <a:gd name="T47" fmla="*/ 63 h 150"/>
                            <a:gd name="T48" fmla="*/ 47 w 111"/>
                            <a:gd name="T49" fmla="*/ 66 h 150"/>
                            <a:gd name="T50" fmla="*/ 43 w 111"/>
                            <a:gd name="T51" fmla="*/ 70 h 150"/>
                            <a:gd name="T52" fmla="*/ 39 w 111"/>
                            <a:gd name="T53" fmla="*/ 75 h 150"/>
                            <a:gd name="T54" fmla="*/ 36 w 111"/>
                            <a:gd name="T55" fmla="*/ 82 h 150"/>
                            <a:gd name="T56" fmla="*/ 35 w 111"/>
                            <a:gd name="T57" fmla="*/ 92 h 150"/>
                            <a:gd name="T58" fmla="*/ 36 w 111"/>
                            <a:gd name="T59" fmla="*/ 102 h 150"/>
                            <a:gd name="T60" fmla="*/ 37 w 111"/>
                            <a:gd name="T61" fmla="*/ 111 h 150"/>
                            <a:gd name="T62" fmla="*/ 40 w 111"/>
                            <a:gd name="T63" fmla="*/ 116 h 150"/>
                            <a:gd name="T64" fmla="*/ 44 w 111"/>
                            <a:gd name="T65" fmla="*/ 120 h 150"/>
                            <a:gd name="T66" fmla="*/ 55 w 111"/>
                            <a:gd name="T67" fmla="*/ 124 h 150"/>
                            <a:gd name="T68" fmla="*/ 70 w 111"/>
                            <a:gd name="T69" fmla="*/ 121 h 150"/>
                            <a:gd name="T70" fmla="*/ 77 w 111"/>
                            <a:gd name="T71" fmla="*/ 118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11" h="150">
                              <a:moveTo>
                                <a:pt x="111" y="146"/>
                              </a:moveTo>
                              <a:cubicBezTo>
                                <a:pt x="77" y="146"/>
                                <a:pt x="77" y="146"/>
                                <a:pt x="77" y="146"/>
                              </a:cubicBezTo>
                              <a:cubicBezTo>
                                <a:pt x="77" y="135"/>
                                <a:pt x="77" y="135"/>
                                <a:pt x="77" y="135"/>
                              </a:cubicBezTo>
                              <a:cubicBezTo>
                                <a:pt x="72" y="139"/>
                                <a:pt x="67" y="143"/>
                                <a:pt x="62" y="145"/>
                              </a:cubicBezTo>
                              <a:cubicBezTo>
                                <a:pt x="53" y="150"/>
                                <a:pt x="45" y="150"/>
                                <a:pt x="36" y="149"/>
                              </a:cubicBezTo>
                              <a:cubicBezTo>
                                <a:pt x="31" y="148"/>
                                <a:pt x="27" y="147"/>
                                <a:pt x="23" y="145"/>
                              </a:cubicBezTo>
                              <a:cubicBezTo>
                                <a:pt x="20" y="143"/>
                                <a:pt x="16" y="140"/>
                                <a:pt x="14" y="137"/>
                              </a:cubicBezTo>
                              <a:cubicBezTo>
                                <a:pt x="11" y="134"/>
                                <a:pt x="8" y="130"/>
                                <a:pt x="6" y="126"/>
                              </a:cubicBezTo>
                              <a:cubicBezTo>
                                <a:pt x="4" y="121"/>
                                <a:pt x="2" y="116"/>
                                <a:pt x="1" y="109"/>
                              </a:cubicBezTo>
                              <a:cubicBezTo>
                                <a:pt x="0" y="103"/>
                                <a:pt x="0" y="96"/>
                                <a:pt x="0" y="90"/>
                              </a:cubicBezTo>
                              <a:cubicBezTo>
                                <a:pt x="0" y="84"/>
                                <a:pt x="1" y="78"/>
                                <a:pt x="3" y="73"/>
                              </a:cubicBezTo>
                              <a:cubicBezTo>
                                <a:pt x="5" y="68"/>
                                <a:pt x="7" y="63"/>
                                <a:pt x="10" y="59"/>
                              </a:cubicBezTo>
                              <a:cubicBezTo>
                                <a:pt x="13" y="54"/>
                                <a:pt x="16" y="51"/>
                                <a:pt x="19" y="48"/>
                              </a:cubicBezTo>
                              <a:cubicBezTo>
                                <a:pt x="23" y="45"/>
                                <a:pt x="27" y="42"/>
                                <a:pt x="31" y="41"/>
                              </a:cubicBezTo>
                              <a:cubicBezTo>
                                <a:pt x="36" y="39"/>
                                <a:pt x="40" y="38"/>
                                <a:pt x="45" y="38"/>
                              </a:cubicBezTo>
                              <a:cubicBezTo>
                                <a:pt x="50" y="37"/>
                                <a:pt x="55" y="37"/>
                                <a:pt x="60" y="38"/>
                              </a:cubicBezTo>
                              <a:cubicBezTo>
                                <a:pt x="66" y="40"/>
                                <a:pt x="71" y="42"/>
                                <a:pt x="77" y="45"/>
                              </a:cubicBezTo>
                              <a:cubicBezTo>
                                <a:pt x="77" y="0"/>
                                <a:pt x="77" y="0"/>
                                <a:pt x="77" y="0"/>
                              </a:cubicBezTo>
                              <a:cubicBezTo>
                                <a:pt x="111" y="0"/>
                                <a:pt x="111" y="0"/>
                                <a:pt x="111" y="0"/>
                              </a:cubicBezTo>
                              <a:cubicBezTo>
                                <a:pt x="111" y="146"/>
                                <a:pt x="111" y="146"/>
                                <a:pt x="111" y="146"/>
                              </a:cubicBezTo>
                              <a:moveTo>
                                <a:pt x="77" y="118"/>
                              </a:moveTo>
                              <a:cubicBezTo>
                                <a:pt x="77" y="65"/>
                                <a:pt x="77" y="65"/>
                                <a:pt x="77" y="65"/>
                              </a:cubicBezTo>
                              <a:cubicBezTo>
                                <a:pt x="72" y="63"/>
                                <a:pt x="67" y="62"/>
                                <a:pt x="61" y="62"/>
                              </a:cubicBezTo>
                              <a:cubicBezTo>
                                <a:pt x="58" y="62"/>
                                <a:pt x="55" y="63"/>
                                <a:pt x="53" y="63"/>
                              </a:cubicBezTo>
                              <a:cubicBezTo>
                                <a:pt x="51" y="64"/>
                                <a:pt x="49" y="65"/>
                                <a:pt x="47" y="66"/>
                              </a:cubicBezTo>
                              <a:cubicBezTo>
                                <a:pt x="45" y="67"/>
                                <a:pt x="44" y="68"/>
                                <a:pt x="43" y="70"/>
                              </a:cubicBezTo>
                              <a:cubicBezTo>
                                <a:pt x="41" y="71"/>
                                <a:pt x="40" y="73"/>
                                <a:pt x="39" y="75"/>
                              </a:cubicBezTo>
                              <a:cubicBezTo>
                                <a:pt x="38" y="77"/>
                                <a:pt x="37" y="80"/>
                                <a:pt x="36" y="82"/>
                              </a:cubicBezTo>
                              <a:cubicBezTo>
                                <a:pt x="36" y="85"/>
                                <a:pt x="35" y="89"/>
                                <a:pt x="35" y="92"/>
                              </a:cubicBezTo>
                              <a:cubicBezTo>
                                <a:pt x="35" y="96"/>
                                <a:pt x="35" y="99"/>
                                <a:pt x="36" y="102"/>
                              </a:cubicBezTo>
                              <a:cubicBezTo>
                                <a:pt x="36" y="106"/>
                                <a:pt x="37" y="108"/>
                                <a:pt x="37" y="111"/>
                              </a:cubicBezTo>
                              <a:cubicBezTo>
                                <a:pt x="38" y="113"/>
                                <a:pt x="39" y="115"/>
                                <a:pt x="40" y="116"/>
                              </a:cubicBezTo>
                              <a:cubicBezTo>
                                <a:pt x="41" y="118"/>
                                <a:pt x="42" y="119"/>
                                <a:pt x="44" y="120"/>
                              </a:cubicBezTo>
                              <a:cubicBezTo>
                                <a:pt x="47" y="122"/>
                                <a:pt x="51" y="123"/>
                                <a:pt x="55" y="124"/>
                              </a:cubicBezTo>
                              <a:cubicBezTo>
                                <a:pt x="60" y="124"/>
                                <a:pt x="65" y="123"/>
                                <a:pt x="70" y="121"/>
                              </a:cubicBezTo>
                              <a:cubicBezTo>
                                <a:pt x="72" y="120"/>
                                <a:pt x="75" y="119"/>
                                <a:pt x="77" y="118"/>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588" y="104775"/>
                          <a:ext cx="1039813" cy="179387"/>
                        </a:xfrm>
                        <a:custGeom>
                          <a:avLst/>
                          <a:gdLst>
                            <a:gd name="T0" fmla="*/ 672 w 769"/>
                            <a:gd name="T1" fmla="*/ 49 h 133"/>
                            <a:gd name="T2" fmla="*/ 666 w 769"/>
                            <a:gd name="T3" fmla="*/ 65 h 133"/>
                            <a:gd name="T4" fmla="*/ 639 w 769"/>
                            <a:gd name="T5" fmla="*/ 81 h 133"/>
                            <a:gd name="T6" fmla="*/ 579 w 769"/>
                            <a:gd name="T7" fmla="*/ 98 h 133"/>
                            <a:gd name="T8" fmla="*/ 474 w 769"/>
                            <a:gd name="T9" fmla="*/ 113 h 133"/>
                            <a:gd name="T10" fmla="*/ 332 w 769"/>
                            <a:gd name="T11" fmla="*/ 121 h 133"/>
                            <a:gd name="T12" fmla="*/ 176 w 769"/>
                            <a:gd name="T13" fmla="*/ 121 h 133"/>
                            <a:gd name="T14" fmla="*/ 78 w 769"/>
                            <a:gd name="T15" fmla="*/ 117 h 133"/>
                            <a:gd name="T16" fmla="*/ 0 w 769"/>
                            <a:gd name="T17" fmla="*/ 110 h 133"/>
                            <a:gd name="T18" fmla="*/ 8 w 769"/>
                            <a:gd name="T19" fmla="*/ 116 h 133"/>
                            <a:gd name="T20" fmla="*/ 65 w 769"/>
                            <a:gd name="T21" fmla="*/ 122 h 133"/>
                            <a:gd name="T22" fmla="*/ 180 w 769"/>
                            <a:gd name="T23" fmla="*/ 130 h 133"/>
                            <a:gd name="T24" fmla="*/ 341 w 769"/>
                            <a:gd name="T25" fmla="*/ 132 h 133"/>
                            <a:gd name="T26" fmla="*/ 505 w 769"/>
                            <a:gd name="T27" fmla="*/ 125 h 133"/>
                            <a:gd name="T28" fmla="*/ 635 w 769"/>
                            <a:gd name="T29" fmla="*/ 110 h 133"/>
                            <a:gd name="T30" fmla="*/ 715 w 769"/>
                            <a:gd name="T31" fmla="*/ 92 h 133"/>
                            <a:gd name="T32" fmla="*/ 754 w 769"/>
                            <a:gd name="T33" fmla="*/ 77 h 133"/>
                            <a:gd name="T34" fmla="*/ 767 w 769"/>
                            <a:gd name="T35" fmla="*/ 63 h 133"/>
                            <a:gd name="T36" fmla="*/ 763 w 769"/>
                            <a:gd name="T37" fmla="*/ 48 h 133"/>
                            <a:gd name="T38" fmla="*/ 734 w 769"/>
                            <a:gd name="T39" fmla="*/ 32 h 133"/>
                            <a:gd name="T40" fmla="*/ 673 w 769"/>
                            <a:gd name="T41" fmla="*/ 15 h 133"/>
                            <a:gd name="T42" fmla="*/ 604 w 769"/>
                            <a:gd name="T43" fmla="*/ 4 h 133"/>
                            <a:gd name="T44" fmla="*/ 556 w 769"/>
                            <a:gd name="T45" fmla="*/ 0 h 133"/>
                            <a:gd name="T46" fmla="*/ 587 w 769"/>
                            <a:gd name="T47" fmla="*/ 6 h 133"/>
                            <a:gd name="T48" fmla="*/ 634 w 769"/>
                            <a:gd name="T49" fmla="*/ 18 h 133"/>
                            <a:gd name="T50" fmla="*/ 663 w 769"/>
                            <a:gd name="T51" fmla="*/ 33 h 133"/>
                            <a:gd name="T52" fmla="*/ 672 w 769"/>
                            <a:gd name="T53" fmla="*/ 49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769" h="133">
                              <a:moveTo>
                                <a:pt x="672" y="49"/>
                              </a:moveTo>
                              <a:cubicBezTo>
                                <a:pt x="673" y="54"/>
                                <a:pt x="671" y="59"/>
                                <a:pt x="666" y="65"/>
                              </a:cubicBezTo>
                              <a:cubicBezTo>
                                <a:pt x="661" y="70"/>
                                <a:pt x="653" y="76"/>
                                <a:pt x="639" y="81"/>
                              </a:cubicBezTo>
                              <a:cubicBezTo>
                                <a:pt x="625" y="87"/>
                                <a:pt x="606" y="93"/>
                                <a:pt x="579" y="98"/>
                              </a:cubicBezTo>
                              <a:cubicBezTo>
                                <a:pt x="551" y="103"/>
                                <a:pt x="516" y="108"/>
                                <a:pt x="474" y="113"/>
                              </a:cubicBezTo>
                              <a:cubicBezTo>
                                <a:pt x="433" y="117"/>
                                <a:pt x="386" y="120"/>
                                <a:pt x="332" y="121"/>
                              </a:cubicBezTo>
                              <a:cubicBezTo>
                                <a:pt x="279" y="122"/>
                                <a:pt x="220" y="122"/>
                                <a:pt x="176" y="121"/>
                              </a:cubicBezTo>
                              <a:cubicBezTo>
                                <a:pt x="133" y="120"/>
                                <a:pt x="105" y="119"/>
                                <a:pt x="78" y="117"/>
                              </a:cubicBezTo>
                              <a:cubicBezTo>
                                <a:pt x="51" y="115"/>
                                <a:pt x="25" y="113"/>
                                <a:pt x="0" y="110"/>
                              </a:cubicBezTo>
                              <a:cubicBezTo>
                                <a:pt x="8" y="116"/>
                                <a:pt x="8" y="116"/>
                                <a:pt x="8" y="116"/>
                              </a:cubicBezTo>
                              <a:cubicBezTo>
                                <a:pt x="23" y="118"/>
                                <a:pt x="38" y="120"/>
                                <a:pt x="65" y="122"/>
                              </a:cubicBezTo>
                              <a:cubicBezTo>
                                <a:pt x="92" y="125"/>
                                <a:pt x="131" y="128"/>
                                <a:pt x="180" y="130"/>
                              </a:cubicBezTo>
                              <a:cubicBezTo>
                                <a:pt x="228" y="132"/>
                                <a:pt x="284" y="133"/>
                                <a:pt x="341" y="132"/>
                              </a:cubicBezTo>
                              <a:cubicBezTo>
                                <a:pt x="398" y="131"/>
                                <a:pt x="454" y="129"/>
                                <a:pt x="505" y="125"/>
                              </a:cubicBezTo>
                              <a:cubicBezTo>
                                <a:pt x="556" y="121"/>
                                <a:pt x="600" y="115"/>
                                <a:pt x="635" y="110"/>
                              </a:cubicBezTo>
                              <a:cubicBezTo>
                                <a:pt x="671" y="104"/>
                                <a:pt x="696" y="98"/>
                                <a:pt x="715" y="92"/>
                              </a:cubicBezTo>
                              <a:cubicBezTo>
                                <a:pt x="734" y="87"/>
                                <a:pt x="746" y="82"/>
                                <a:pt x="754" y="77"/>
                              </a:cubicBezTo>
                              <a:cubicBezTo>
                                <a:pt x="762" y="72"/>
                                <a:pt x="766" y="68"/>
                                <a:pt x="767" y="63"/>
                              </a:cubicBezTo>
                              <a:cubicBezTo>
                                <a:pt x="769" y="58"/>
                                <a:pt x="767" y="53"/>
                                <a:pt x="763" y="48"/>
                              </a:cubicBezTo>
                              <a:cubicBezTo>
                                <a:pt x="758" y="43"/>
                                <a:pt x="749" y="38"/>
                                <a:pt x="734" y="32"/>
                              </a:cubicBezTo>
                              <a:cubicBezTo>
                                <a:pt x="719" y="26"/>
                                <a:pt x="697" y="20"/>
                                <a:pt x="673" y="15"/>
                              </a:cubicBezTo>
                              <a:cubicBezTo>
                                <a:pt x="650" y="11"/>
                                <a:pt x="624" y="7"/>
                                <a:pt x="604" y="4"/>
                              </a:cubicBezTo>
                              <a:cubicBezTo>
                                <a:pt x="584" y="2"/>
                                <a:pt x="570" y="1"/>
                                <a:pt x="556" y="0"/>
                              </a:cubicBezTo>
                              <a:cubicBezTo>
                                <a:pt x="564" y="1"/>
                                <a:pt x="573" y="3"/>
                                <a:pt x="587" y="6"/>
                              </a:cubicBezTo>
                              <a:cubicBezTo>
                                <a:pt x="601" y="9"/>
                                <a:pt x="619" y="14"/>
                                <a:pt x="634" y="18"/>
                              </a:cubicBezTo>
                              <a:cubicBezTo>
                                <a:pt x="648" y="23"/>
                                <a:pt x="657" y="28"/>
                                <a:pt x="663" y="33"/>
                              </a:cubicBezTo>
                              <a:cubicBezTo>
                                <a:pt x="669" y="38"/>
                                <a:pt x="672" y="43"/>
                                <a:pt x="672" y="49"/>
                              </a:cubicBezTo>
                            </a:path>
                          </a:pathLst>
                        </a:custGeom>
                        <a:solidFill>
                          <a:srgbClr val="009DDC"/>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744538" y="0"/>
                          <a:ext cx="12700" cy="15875"/>
                        </a:xfrm>
                        <a:custGeom>
                          <a:avLst/>
                          <a:gdLst>
                            <a:gd name="T0" fmla="*/ 4 w 8"/>
                            <a:gd name="T1" fmla="*/ 10 h 10"/>
                            <a:gd name="T2" fmla="*/ 4 w 8"/>
                            <a:gd name="T3" fmla="*/ 2 h 10"/>
                            <a:gd name="T4" fmla="*/ 0 w 8"/>
                            <a:gd name="T5" fmla="*/ 2 h 10"/>
                            <a:gd name="T6" fmla="*/ 0 w 8"/>
                            <a:gd name="T7" fmla="*/ 0 h 10"/>
                            <a:gd name="T8" fmla="*/ 8 w 8"/>
                            <a:gd name="T9" fmla="*/ 0 h 10"/>
                            <a:gd name="T10" fmla="*/ 8 w 8"/>
                            <a:gd name="T11" fmla="*/ 2 h 10"/>
                            <a:gd name="T12" fmla="*/ 5 w 8"/>
                            <a:gd name="T13" fmla="*/ 2 h 10"/>
                            <a:gd name="T14" fmla="*/ 5 w 8"/>
                            <a:gd name="T15" fmla="*/ 10 h 10"/>
                            <a:gd name="T16" fmla="*/ 4 w 8"/>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0">
                              <a:moveTo>
                                <a:pt x="4" y="10"/>
                              </a:moveTo>
                              <a:lnTo>
                                <a:pt x="4" y="2"/>
                              </a:lnTo>
                              <a:lnTo>
                                <a:pt x="0" y="2"/>
                              </a:lnTo>
                              <a:lnTo>
                                <a:pt x="0" y="0"/>
                              </a:lnTo>
                              <a:lnTo>
                                <a:pt x="8" y="0"/>
                              </a:lnTo>
                              <a:lnTo>
                                <a:pt x="8" y="2"/>
                              </a:lnTo>
                              <a:lnTo>
                                <a:pt x="5" y="2"/>
                              </a:lnTo>
                              <a:lnTo>
                                <a:pt x="5" y="10"/>
                              </a:lnTo>
                              <a:lnTo>
                                <a:pt x="4" y="10"/>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760413" y="0"/>
                          <a:ext cx="14288" cy="15875"/>
                        </a:xfrm>
                        <a:custGeom>
                          <a:avLst/>
                          <a:gdLst>
                            <a:gd name="T0" fmla="*/ 0 w 11"/>
                            <a:gd name="T1" fmla="*/ 12 h 12"/>
                            <a:gd name="T2" fmla="*/ 0 w 11"/>
                            <a:gd name="T3" fmla="*/ 0 h 12"/>
                            <a:gd name="T4" fmla="*/ 2 w 11"/>
                            <a:gd name="T5" fmla="*/ 0 h 12"/>
                            <a:gd name="T6" fmla="*/ 5 w 11"/>
                            <a:gd name="T7" fmla="*/ 9 h 12"/>
                            <a:gd name="T8" fmla="*/ 5 w 11"/>
                            <a:gd name="T9" fmla="*/ 10 h 12"/>
                            <a:gd name="T10" fmla="*/ 6 w 11"/>
                            <a:gd name="T11" fmla="*/ 9 h 12"/>
                            <a:gd name="T12" fmla="*/ 9 w 11"/>
                            <a:gd name="T13" fmla="*/ 0 h 12"/>
                            <a:gd name="T14" fmla="*/ 11 w 11"/>
                            <a:gd name="T15" fmla="*/ 0 h 12"/>
                            <a:gd name="T16" fmla="*/ 11 w 11"/>
                            <a:gd name="T17" fmla="*/ 12 h 12"/>
                            <a:gd name="T18" fmla="*/ 10 w 11"/>
                            <a:gd name="T19" fmla="*/ 12 h 12"/>
                            <a:gd name="T20" fmla="*/ 10 w 11"/>
                            <a:gd name="T21" fmla="*/ 2 h 12"/>
                            <a:gd name="T22" fmla="*/ 6 w 11"/>
                            <a:gd name="T23" fmla="*/ 12 h 12"/>
                            <a:gd name="T24" fmla="*/ 5 w 11"/>
                            <a:gd name="T25" fmla="*/ 12 h 12"/>
                            <a:gd name="T26" fmla="*/ 1 w 11"/>
                            <a:gd name="T27" fmla="*/ 2 h 12"/>
                            <a:gd name="T28" fmla="*/ 1 w 11"/>
                            <a:gd name="T29" fmla="*/ 12 h 12"/>
                            <a:gd name="T30" fmla="*/ 0 w 11"/>
                            <a:gd name="T31" fmla="*/ 1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12">
                              <a:moveTo>
                                <a:pt x="0" y="12"/>
                              </a:moveTo>
                              <a:cubicBezTo>
                                <a:pt x="0" y="0"/>
                                <a:pt x="0" y="0"/>
                                <a:pt x="0" y="0"/>
                              </a:cubicBezTo>
                              <a:cubicBezTo>
                                <a:pt x="2" y="0"/>
                                <a:pt x="2" y="0"/>
                                <a:pt x="2" y="0"/>
                              </a:cubicBezTo>
                              <a:cubicBezTo>
                                <a:pt x="5" y="9"/>
                                <a:pt x="5" y="9"/>
                                <a:pt x="5" y="9"/>
                              </a:cubicBezTo>
                              <a:cubicBezTo>
                                <a:pt x="5" y="10"/>
                                <a:pt x="5" y="10"/>
                                <a:pt x="5" y="10"/>
                              </a:cubicBezTo>
                              <a:cubicBezTo>
                                <a:pt x="6" y="10"/>
                                <a:pt x="6" y="9"/>
                                <a:pt x="6" y="9"/>
                              </a:cubicBezTo>
                              <a:cubicBezTo>
                                <a:pt x="9" y="0"/>
                                <a:pt x="9" y="0"/>
                                <a:pt x="9" y="0"/>
                              </a:cubicBezTo>
                              <a:cubicBezTo>
                                <a:pt x="11" y="0"/>
                                <a:pt x="11" y="0"/>
                                <a:pt x="11" y="0"/>
                              </a:cubicBezTo>
                              <a:cubicBezTo>
                                <a:pt x="11" y="12"/>
                                <a:pt x="11" y="12"/>
                                <a:pt x="11" y="12"/>
                              </a:cubicBezTo>
                              <a:cubicBezTo>
                                <a:pt x="10" y="12"/>
                                <a:pt x="10" y="12"/>
                                <a:pt x="10" y="12"/>
                              </a:cubicBezTo>
                              <a:cubicBezTo>
                                <a:pt x="10" y="2"/>
                                <a:pt x="10" y="2"/>
                                <a:pt x="10" y="2"/>
                              </a:cubicBezTo>
                              <a:cubicBezTo>
                                <a:pt x="6" y="12"/>
                                <a:pt x="6" y="12"/>
                                <a:pt x="6" y="12"/>
                              </a:cubicBezTo>
                              <a:cubicBezTo>
                                <a:pt x="5" y="12"/>
                                <a:pt x="5" y="12"/>
                                <a:pt x="5" y="12"/>
                              </a:cubicBezTo>
                              <a:cubicBezTo>
                                <a:pt x="1" y="2"/>
                                <a:pt x="1" y="2"/>
                                <a:pt x="1" y="2"/>
                              </a:cubicBezTo>
                              <a:cubicBezTo>
                                <a:pt x="1" y="12"/>
                                <a:pt x="1" y="12"/>
                                <a:pt x="1" y="12"/>
                              </a:cubicBezTo>
                              <a:lnTo>
                                <a:pt x="0" y="12"/>
                              </a:lnTo>
                              <a:close/>
                            </a:path>
                          </a:pathLst>
                        </a:custGeom>
                        <a:solidFill>
                          <a:schemeClr val="bg1"/>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5F06344B" id="Group 44" o:spid="_x0000_s1026" style="position:absolute;margin-left:-280.5pt;margin-top:-16.5pt;width:93pt;height:25.35pt;z-index:251674624;mso-position-horizontal-relative:margin;mso-width-relative:margin;mso-height-relative:margin" coordsize="10414,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">
              <v:rect id="AutoShape 3" o:spid="_x0000_s1027" style="position:absolute;width:1038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o:lock v:ext="edit" aspectratio="t" text="t"/>
              </v:rect>
              <v:shape id="Freeform 23" o:spid="_x0000_s1028" style="position:absolute;left:873;top:95;width:1365;height:1889;visibility:visible;mso-wrap-style:square;v-text-anchor:top" coordsize="8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" path="m86,119l,119,,,31,r,96l86,96r,23xe" fillcolor="white [3212]" stroked="f">
                <v:path arrowok="t" o:connecttype="custom" o:connectlocs="136525,188912;0,188912;0,0;49213,0;49213,152400;136525,152400;136525,188912" o:connectangles="0,0,0,0,0,0,0"/>
              </v:shape>
              <v:shape id="Freeform 24" o:spid="_x0000_s1029" style="position:absolute;left:2286;top:508;width:1428;height:1524;visibility:visible;mso-wrap-style:square;v-text-anchor:top" coordsize="10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" path="m72,98v-4,4,-9,7,-13,9c55,109,52,110,48,111v-3,1,-7,1,-10,1c34,112,30,112,27,111v-3,-1,-7,-2,-9,-3c15,107,13,105,11,103,9,101,7,99,5,97,2,92,1,86,,80,,77,,74,1,71,2,68,3,65,4,63,5,61,6,58,8,56v2,-2,5,-4,7,-5c18,49,22,47,26,46v4,-1,9,-3,17,-4c51,41,61,40,72,40v,-2,,-4,,-6c71,32,71,31,70,30,69,29,68,28,66,27,65,26,63,26,61,25,56,23,48,23,41,23v-3,,-7,1,-11,2c25,26,19,28,13,30v-3,,-3,,-3,c10,5,10,5,10,5,20,3,30,1,39,v9,,17,,24,c70,1,77,2,81,3v5,2,9,4,12,6c96,11,98,13,100,16v2,2,4,5,5,9c106,29,106,33,106,37v,72,,72,,72c72,109,72,109,72,109v,-11,,-11,,-11m72,82v,-23,,-23,,-23c66,60,60,61,55,61v-4,1,-7,1,-9,2c44,63,43,64,42,65v-2,,-3,1,-3,2c37,68,36,70,35,71v-1,2,-1,5,-1,7c34,80,35,81,35,82v,1,1,2,3,4c39,87,40,88,42,88v6,2,15,2,23,-2c68,85,70,83,72,82e" fillcolor="white [3212]" stroked="f">
                <v:path arrowok="t" o:connecttype="custom" o:connectlocs="97047,133350;79525,145596;64698,151039;51219,152400;36393,151039;24262,146957;14827,140154;6739,131989;0,108857;1348,96611;5392,85725;10783,76200;20218,69396;35045,62593;57959,57150;97047,54429;97047,46264;94351,40821;88960,36739;82221,34018;55263,31296;40436,34018;17522,40821;13479,40821;13479,6804;52567,0;84916,0;109178,4082;125353,12246;134788,21771;141527,34018;142875,50346;142875,148318;97047,148318;97047,133350;97047,111579;97047,80282;74133,83004;62002,85725;56611,88446;52567,91168;47176,96611;45828,106136;47176,111579;51219,117021;56611,119743;87612,117021;97047,111579" o:connectangles="0,0,0,0,0,0,0,0,0,0,0,0,0,0,0,0,0,0,0,0,0,0,0,0,0,0,0,0,0,0,0,0,0,0,0,0,0,0,0,0,0,0,0,0,0,0,0,0"/>
                <o:lock v:ext="edit" verticies="t"/>
              </v:shape>
              <v:rect id="Rectangle 25" o:spid="_x0000_s1030" style="position:absolute;left:4032;top:555;width:44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" fillcolor="white [3212]" stroked="f"/>
              <v:rect id="Rectangle 26" o:spid="_x0000_s1031" style="position:absolute;left:4000;top:15;width:508;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" fillcolor="white [3212]" stroked="f"/>
              <v:shape id="Freeform 27" o:spid="_x0000_s1032" style="position:absolute;left:4794;top:555;width:1048;height:1429;visibility:visible;mso-wrap-style:square;v-text-anchor:top" coordsize="7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" path="m77,33v-3,,-3,,-3,c67,32,60,31,54,32v-7,,-14,2,-20,4c34,106,34,106,34,106,,106,,106,,106,,,,,,,34,,34,,34,v,16,,16,,16c41,10,48,5,55,3,58,2,62,1,65,1,67,,69,,71,v1,,2,,3,1c75,1,76,1,77,1v,32,,32,,32e" fillcolor="white [3212]" stroked="f">
                <v:path arrowok="t" o:connecttype="custom" o:connectlocs="104775,44480;100693,44480;73479,43132;46264,48524;46264,142875;0,142875;0,0;46264,0;46264,21566;74839,4044;88446,1348;96611,0;100693,1348;104775,1348;104775,44480" o:connectangles="0,0,0,0,0,0,0,0,0,0,0,0,0,0,0"/>
              </v:shape>
              <v:shape id="Freeform 28" o:spid="_x0000_s1033" style="position:absolute;left:5873;top:15;width:1493;height:2032;visibility:visible;mso-wrap-style:square;v-text-anchor:top" coordsize="1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" path="m111,146v-34,,-34,,-34,c77,135,77,135,77,135v-5,4,-10,8,-15,10c53,150,45,150,36,149v-5,-1,-9,-2,-13,-4c20,143,16,140,14,137,11,134,8,130,6,126,4,121,2,116,1,109,,103,,96,,90,,84,1,78,3,73,5,68,7,63,10,59v3,-5,6,-8,9,-11c23,45,27,42,31,41v5,-2,9,-3,14,-3c50,37,55,37,60,38v6,2,11,4,17,7c77,,77,,77,v34,,34,,34,c111,146,111,146,111,146m77,118v,-53,,-53,,-53c72,63,67,62,61,62v-3,,-6,1,-8,1c51,64,49,65,47,66v-2,1,-3,2,-4,4c41,71,40,73,39,75v-1,2,-2,5,-3,7c36,85,35,89,35,92v,4,,7,1,10c36,106,37,108,37,111v1,2,2,4,3,5c41,118,42,119,44,120v3,2,7,3,11,4c60,124,65,123,70,121v2,-1,5,-2,7,-3e" fillcolor="white [3212]" stroked="f">
                <v:path arrowok="t" o:connecttype="custom" o:connectlocs="149225,197781;103516,197781;103516,182880;83351,196427;48397,201845;30920,196427;18821,185589;8066,170688;1344,147659;0,121920;4033,98891;13444,79925;25543,65024;41675,55541;60497,51477;80662,51477;103516,60960;103516,0;149225,0;149225,197781;103516,159851;103516,88053;82007,83989;71252,85344;63185,89408;57808,94827;52430,101600;48397,111083;47053,124629;48397,138176;49742,150368;53775,157141;59152,162560;73940,167979;94106,163915;103516,159851" o:connectangles="0,0,0,0,0,0,0,0,0,0,0,0,0,0,0,0,0,0,0,0,0,0,0,0,0,0,0,0,0,0,0,0,0,0,0,0"/>
                <o:lock v:ext="edit" verticies="t"/>
              </v:shape>
              <v:shape id="Freeform 29" o:spid="_x0000_s1034" style="position:absolute;left:15;top:1047;width:10399;height:1794;visibility:visible;mso-wrap-style:square;v-text-anchor:top" coordsize="76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" path="m672,49v1,5,-1,10,-6,16c661,70,653,76,639,81v-14,6,-33,12,-60,17c551,103,516,108,474,113v-41,4,-88,7,-142,8c279,122,220,122,176,121v-43,-1,-71,-2,-98,-4c51,115,25,113,,110v8,6,8,6,8,6c23,118,38,120,65,122v27,3,66,6,115,8c228,132,284,133,341,132v57,-1,113,-3,164,-7c556,121,600,115,635,110v36,-6,61,-12,80,-18c734,87,746,82,754,77v8,-5,12,-9,13,-14c769,58,767,53,763,48,758,43,749,38,734,32,719,26,697,20,673,15,650,11,624,7,604,4,584,2,570,1,556,v8,1,17,3,31,6c601,9,619,14,634,18v14,5,23,10,29,15c669,38,672,43,672,49e" fillcolor="#009ddc" stroked="f">
                <v:path arrowok="t" o:connecttype="custom" o:connectlocs="908653,66090;900540,87670;864032,109251;782902,132180;640925,152412;448918,163202;237981,163202;105469,157807;0,148365;10817,156458;87891,164550;243389,175341;461087,178038;682842,168597;858623,148365;966796,124087;1019531,103856;1037109,84973;1031700,64741;992487,43161;910005,20232;816706,5395;751802,0;793719,8093;857271,24278;896484,44510;908653,66090" o:connectangles="0,0,0,0,0,0,0,0,0,0,0,0,0,0,0,0,0,0,0,0,0,0,0,0,0,0,0"/>
              </v:shape>
              <v:shape id="Freeform 30" o:spid="_x0000_s1035" style="position:absolute;left:7445;width:127;height:158;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" path="m4,10l4,2,,2,,,8,r,2l5,2r,8l4,10xe" fillcolor="white [3212]" stroked="f">
                <v:path arrowok="t" o:connecttype="custom" o:connectlocs="6350,15875;6350,3175;0,3175;0,0;12700,0;12700,3175;7938,3175;7938,15875;6350,15875" o:connectangles="0,0,0,0,0,0,0,0,0"/>
              </v:shape>
              <v:shape id="Freeform 31" o:spid="_x0000_s1036" style="position:absolute;left:7604;width:143;height:158;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" path="m,12c,,,,,,2,,2,,2,,5,9,5,9,5,9v,1,,1,,1c6,10,6,9,6,9,9,,9,,9,v2,,2,,2,c11,12,11,12,11,12v-1,,-1,,-1,c10,2,10,2,10,2,6,12,6,12,6,12v-1,,-1,,-1,c1,2,1,2,1,2v,10,,10,,10l,12xe" fillcolor="white [3212]" stroked="f">
                <v:path arrowok="t" o:connecttype="custom" o:connectlocs="0,15875;0,0;2598,0;6495,11906;6495,13229;7793,11906;11690,0;14288,0;14288,15875;12989,15875;12989,2646;7793,15875;6495,15875;1299,2646;1299,15875;0,15875" o:connectangles="0,0,0,0,0,0,0,0,0,0,0,0,0,0,0,0"/>
              </v:shape>
              <w10:wrap anchorx="margin"/>
            </v:group>
          </w:pict>
        </mc:Fallback>
      </mc:AlternateContent>
    </w:r>
    <w:r w:rsidR="004B419A" w:rsidRPr="000672D1">
      <w:t>Memory Map and Firmware</w:t>
    </w:r>
  </w:p>
  <w:p w14:paraId="0AF919A2" w14:textId="77777777" w:rsidR="004B419A" w:rsidRDefault="004B419A" w:rsidP="00AD373F">
    <w:pPr>
      <w:pStyle w:val="HeaderSubtitle"/>
    </w:pPr>
    <w:r>
      <w:t>Application Note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18FA6" w14:textId="77777777" w:rsidR="00C03EF1" w:rsidRPr="00120DB9" w:rsidRDefault="00C62A5D" w:rsidP="00AD373F">
    <w:pPr>
      <w:pStyle w:val="Header"/>
    </w:pPr>
    <w:r w:rsidRPr="00120DB9">
      <w:rPr>
        <w:noProof/>
      </w:rPr>
      <mc:AlternateContent>
        <mc:Choice Requires="wps">
          <w:drawing>
            <wp:anchor distT="0" distB="0" distL="114300" distR="114300" simplePos="0" relativeHeight="251662335" behindDoc="0" locked="0" layoutInCell="1" allowOverlap="1" wp14:anchorId="194670CF" wp14:editId="3E627869">
              <wp:simplePos x="0" y="0"/>
              <wp:positionH relativeFrom="page">
                <wp:posOffset>0</wp:posOffset>
              </wp:positionH>
              <wp:positionV relativeFrom="paragraph">
                <wp:posOffset>-466090</wp:posOffset>
              </wp:positionV>
              <wp:extent cx="7776927" cy="1752600"/>
              <wp:effectExtent l="0" t="0" r="0" b="0"/>
              <wp:wrapNone/>
              <wp:docPr id="1" name="Rectangle 1"/>
              <wp:cNvGraphicFramePr/>
              <a:graphic xmlns:a="http://schemas.openxmlformats.org/drawingml/2006/main">
                <a:graphicData uri="http://schemas.microsoft.com/office/word/2010/wordprocessingShape">
                  <wps:wsp>
                    <wps:cNvSpPr/>
                    <wps:spPr>
                      <a:xfrm>
                        <a:off x="0" y="0"/>
                        <a:ext cx="7776927" cy="1752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194B" id="Rectangle 1" o:spid="_x0000_s1026" style="position:absolute;margin-left:0;margin-top:-36.7pt;width:612.35pt;height:138pt;z-index:2516623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" fillcolor="#0f103f [3213]" stroked="f">
              <w10:wrap anchorx="page"/>
            </v:rect>
          </w:pict>
        </mc:Fallback>
      </mc:AlternateContent>
    </w:r>
    <w:r w:rsidR="006519AF" w:rsidRPr="00120DB9">
      <w:rPr>
        <w:noProof/>
      </w:rPr>
      <w:drawing>
        <wp:anchor distT="0" distB="0" distL="114300" distR="114300" simplePos="0" relativeHeight="251693056" behindDoc="0" locked="0" layoutInCell="1" allowOverlap="1" wp14:anchorId="62B22B5C" wp14:editId="683652BE">
          <wp:simplePos x="0" y="0"/>
          <wp:positionH relativeFrom="column">
            <wp:posOffset>4846320</wp:posOffset>
          </wp:positionH>
          <wp:positionV relativeFrom="paragraph">
            <wp:posOffset>-102870</wp:posOffset>
          </wp:positionV>
          <wp:extent cx="1862455" cy="767715"/>
          <wp:effectExtent l="0" t="0" r="4445" b="0"/>
          <wp:wrapSquare wrapText="bothSides"/>
          <wp:docPr id="1022" name="Picture 1022" descr="M:\Internal Comms\Lairdnet\Shop Window\Brand-Graphics-Style Guide\LOGO - USE THESE\Laird Logo Strapline cmyk_0215_TM Mark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ternal Comms\Lairdnet\Shop Window\Brand-Graphics-Style Guide\LOGO - USE THESE\Laird Logo Strapline cmyk_0215_TM Mark_WHIT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245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85789" w:rsidRPr="00120DB9">
      <w:rPr>
        <w:noProof/>
      </w:rPr>
      <mc:AlternateContent>
        <mc:Choice Requires="wps">
          <w:drawing>
            <wp:anchor distT="0" distB="0" distL="114300" distR="114300" simplePos="0" relativeHeight="251689984" behindDoc="0" locked="0" layoutInCell="1" allowOverlap="1" wp14:anchorId="07113990" wp14:editId="3ADA0A6D">
              <wp:simplePos x="0" y="0"/>
              <wp:positionH relativeFrom="margin">
                <wp:posOffset>-1219199</wp:posOffset>
              </wp:positionH>
              <wp:positionV relativeFrom="paragraph">
                <wp:posOffset>-1428749</wp:posOffset>
              </wp:positionV>
              <wp:extent cx="2038350" cy="2038350"/>
              <wp:effectExtent l="0" t="0" r="0" b="0"/>
              <wp:wrapNone/>
              <wp:docPr id="2" name="Donut 37"/>
              <wp:cNvGraphicFramePr/>
              <a:graphic xmlns:a="http://schemas.openxmlformats.org/drawingml/2006/main">
                <a:graphicData uri="http://schemas.microsoft.com/office/word/2010/wordprocessingShape">
                  <wps:wsp>
                    <wps:cNvSpPr/>
                    <wps:spPr>
                      <a:xfrm>
                        <a:off x="0" y="0"/>
                        <a:ext cx="2038350" cy="2038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ED4E93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7" o:spid="_x0000_s1026" type="#_x0000_t23" style="position:absolute;margin-left:-96pt;margin-top:-112.5pt;width:160.5pt;height:16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" adj="2582" fillcolor="white [3212]" stroked="f" strokeweight="2pt">
              <v:fill opacity="7967f"/>
              <w10:wrap anchorx="margin"/>
            </v:shape>
          </w:pict>
        </mc:Fallback>
      </mc:AlternateContent>
    </w:r>
    <w:r w:rsidR="00885789" w:rsidRPr="00120DB9">
      <w:rPr>
        <w:noProof/>
      </w:rPr>
      <mc:AlternateContent>
        <mc:Choice Requires="wps">
          <w:drawing>
            <wp:anchor distT="0" distB="0" distL="114300" distR="114300" simplePos="0" relativeHeight="251688960" behindDoc="0" locked="0" layoutInCell="1" allowOverlap="1" wp14:anchorId="59CECB84" wp14:editId="6D627193">
              <wp:simplePos x="0" y="0"/>
              <wp:positionH relativeFrom="column">
                <wp:posOffset>-57150</wp:posOffset>
              </wp:positionH>
              <wp:positionV relativeFrom="paragraph">
                <wp:posOffset>-247650</wp:posOffset>
              </wp:positionV>
              <wp:extent cx="1276350" cy="1276350"/>
              <wp:effectExtent l="0" t="0" r="0" b="0"/>
              <wp:wrapNone/>
              <wp:docPr id="38" name="Donut 37"/>
              <wp:cNvGraphicFramePr/>
              <a:graphic xmlns:a="http://schemas.openxmlformats.org/drawingml/2006/main">
                <a:graphicData uri="http://schemas.microsoft.com/office/word/2010/wordprocessingShape">
                  <wps:wsp>
                    <wps:cNvSpPr/>
                    <wps:spPr>
                      <a:xfrm>
                        <a:off x="0" y="0"/>
                        <a:ext cx="1276350" cy="1276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85C1D90" id="Donut 37" o:spid="_x0000_s1026" type="#_x0000_t23" style="position:absolute;margin-left:-4.5pt;margin-top:-19.5pt;width:100.5pt;height:10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" adj="2582" fillcolor="white [3212]" stroked="f" strokeweight="2pt">
              <v:fill opacity="7967f"/>
            </v:shape>
          </w:pict>
        </mc:Fallback>
      </mc:AlternateContent>
    </w:r>
    <w:r w:rsidR="00120DB9" w:rsidRPr="00120DB9">
      <w: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81FE6"/>
    <w:multiLevelType w:val="hybridMultilevel"/>
    <w:tmpl w:val="CA107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F64B6D"/>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E4D46B8"/>
    <w:multiLevelType w:val="hybridMultilevel"/>
    <w:tmpl w:val="97121738"/>
    <w:lvl w:ilvl="0" w:tplc="5F7819E0">
      <w:start w:val="1"/>
      <w:numFmt w:val="bullet"/>
      <w:pStyle w:val="3rd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6006E2"/>
    <w:multiLevelType w:val="hybridMultilevel"/>
    <w:tmpl w:val="755CA694"/>
    <w:lvl w:ilvl="0" w:tplc="69C4E26E">
      <w:start w:val="1"/>
      <w:numFmt w:val="bullet"/>
      <w:lvlText w:val=""/>
      <w:lvlJc w:val="left"/>
      <w:pPr>
        <w:ind w:left="547" w:hanging="360"/>
      </w:pPr>
      <w:rPr>
        <w:rFonts w:ascii="Wingdings" w:hAnsi="Wingdings" w:hint="default"/>
        <w:sz w:val="18"/>
      </w:rPr>
    </w:lvl>
    <w:lvl w:ilvl="1" w:tplc="B83A3638">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2ADA28F1"/>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 w15:restartNumberingAfterBreak="0">
    <w:nsid w:val="307C327D"/>
    <w:multiLevelType w:val="hybridMultilevel"/>
    <w:tmpl w:val="466C2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DD96C9E"/>
    <w:multiLevelType w:val="multilevel"/>
    <w:tmpl w:val="6C3CB4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07914F2"/>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1C2021"/>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9" w15:restartNumberingAfterBreak="0">
    <w:nsid w:val="43171008"/>
    <w:multiLevelType w:val="hybridMultilevel"/>
    <w:tmpl w:val="61742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37D62AA"/>
    <w:multiLevelType w:val="hybridMultilevel"/>
    <w:tmpl w:val="DE82C346"/>
    <w:lvl w:ilvl="0" w:tplc="2F7E7470">
      <w:start w:val="1"/>
      <w:numFmt w:val="decimal"/>
      <w:pStyle w:val="OrderedList"/>
      <w:lvlText w:val="%1."/>
      <w:lvlJc w:val="left"/>
      <w:pPr>
        <w:ind w:left="1080" w:hanging="360"/>
      </w:pPr>
      <w:rPr>
        <w:rFonts w:ascii="Calibri" w:hAnsi="Calibri" w:hint="default"/>
        <w:b w:val="0"/>
        <w:i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27F48"/>
    <w:multiLevelType w:val="hybridMultilevel"/>
    <w:tmpl w:val="BE4E30DC"/>
    <w:lvl w:ilvl="0" w:tplc="2D0436B2">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E1393D"/>
    <w:multiLevelType w:val="hybridMultilevel"/>
    <w:tmpl w:val="241EF2BE"/>
    <w:lvl w:ilvl="0" w:tplc="7B12E93C">
      <w:start w:val="1"/>
      <w:numFmt w:val="bullet"/>
      <w:pStyle w:val="2ndBullet"/>
      <w:lvlText w:val="–"/>
      <w:lvlJc w:val="left"/>
      <w:pPr>
        <w:ind w:left="1080" w:hanging="360"/>
      </w:pPr>
      <w:rPr>
        <w:rFonts w:ascii="Museo For Dell" w:hAnsi="Museo For Dell" w:hint="default"/>
        <w:color w:val="auto"/>
      </w:rPr>
    </w:lvl>
    <w:lvl w:ilvl="1" w:tplc="04090003">
      <w:start w:val="1"/>
      <w:numFmt w:val="bullet"/>
      <w:lvlText w:val="o"/>
      <w:lvlJc w:val="left"/>
      <w:pPr>
        <w:ind w:left="1440" w:hanging="360"/>
      </w:pPr>
      <w:rPr>
        <w:rFonts w:ascii="Courier New" w:hAnsi="Courier New" w:cs="Arial" w:hint="default"/>
      </w:rPr>
    </w:lvl>
    <w:lvl w:ilvl="2" w:tplc="F48A1B10">
      <w:start w:val="1"/>
      <w:numFmt w:val="bullet"/>
      <w:lvlText w:val=""/>
      <w:lvlJc w:val="left"/>
      <w:pPr>
        <w:ind w:left="2160" w:hanging="360"/>
      </w:pPr>
      <w:rPr>
        <w:rFonts w:ascii="Wingdings" w:hAnsi="Wingdings" w:hint="default"/>
        <w:color w:val="0085C3"/>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E4453"/>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14" w15:restartNumberingAfterBreak="0">
    <w:nsid w:val="524274D4"/>
    <w:multiLevelType w:val="hybridMultilevel"/>
    <w:tmpl w:val="96F4A598"/>
    <w:lvl w:ilvl="0" w:tplc="D294FF4E">
      <w:start w:val="1"/>
      <w:numFmt w:val="bullet"/>
      <w:lvlText w:val=""/>
      <w:lvlJc w:val="left"/>
      <w:pPr>
        <w:ind w:left="990" w:hanging="360"/>
      </w:pPr>
      <w:rPr>
        <w:rFonts w:ascii="Symbol" w:hAnsi="Symbol"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552779DF"/>
    <w:multiLevelType w:val="hybridMultilevel"/>
    <w:tmpl w:val="628AB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4290E"/>
    <w:multiLevelType w:val="hybridMultilevel"/>
    <w:tmpl w:val="901AD13E"/>
    <w:lvl w:ilvl="0" w:tplc="8D9C412C">
      <w:start w:val="1"/>
      <w:numFmt w:val="bullet"/>
      <w:lvlText w:val=""/>
      <w:lvlJc w:val="left"/>
      <w:pPr>
        <w:ind w:left="900" w:hanging="360"/>
      </w:pPr>
      <w:rPr>
        <w:rFonts w:ascii="Symbol" w:hAnsi="Symbol" w:hint="default"/>
        <w:color w:val="0085C3"/>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C75F0"/>
    <w:multiLevelType w:val="hybridMultilevel"/>
    <w:tmpl w:val="A6708702"/>
    <w:lvl w:ilvl="0" w:tplc="C6A2BECA">
      <w:start w:val="1"/>
      <w:numFmt w:val="bullet"/>
      <w:lvlText w:val=""/>
      <w:lvlJc w:val="left"/>
      <w:pPr>
        <w:ind w:left="2520" w:hanging="360"/>
      </w:pPr>
      <w:rPr>
        <w:rFonts w:ascii="Wingdings" w:hAnsi="Wingdings"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C041ABA"/>
    <w:multiLevelType w:val="hybridMultilevel"/>
    <w:tmpl w:val="B57CF270"/>
    <w:lvl w:ilvl="0" w:tplc="06E24C70">
      <w:start w:val="1"/>
      <w:numFmt w:val="bullet"/>
      <w:lvlText w:val="-"/>
      <w:lvlJc w:val="left"/>
      <w:pPr>
        <w:ind w:left="1080" w:hanging="360"/>
      </w:pPr>
      <w:rPr>
        <w:rFonts w:ascii="Calibri" w:eastAsia="Times New Roman"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3B6227"/>
    <w:multiLevelType w:val="hybridMultilevel"/>
    <w:tmpl w:val="8BE69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FF735E8"/>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1" w15:restartNumberingAfterBreak="0">
    <w:nsid w:val="79C429C9"/>
    <w:multiLevelType w:val="hybridMultilevel"/>
    <w:tmpl w:val="D5E0A9F6"/>
    <w:lvl w:ilvl="0" w:tplc="6D828760">
      <w:start w:val="1"/>
      <w:numFmt w:val="bullet"/>
      <w:pStyle w:val="1stBullet"/>
      <w:lvlText w:val=""/>
      <w:lvlJc w:val="left"/>
      <w:pPr>
        <w:ind w:left="432" w:hanging="360"/>
      </w:pPr>
      <w:rPr>
        <w:rFonts w:ascii="Wingdings" w:hAnsi="Wingdings"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E02B56"/>
    <w:multiLevelType w:val="hybridMultilevel"/>
    <w:tmpl w:val="BF6E9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5"/>
  </w:num>
  <w:num w:numId="4">
    <w:abstractNumId w:val="0"/>
  </w:num>
  <w:num w:numId="5">
    <w:abstractNumId w:val="19"/>
  </w:num>
  <w:num w:numId="6">
    <w:abstractNumId w:val="9"/>
  </w:num>
  <w:num w:numId="7">
    <w:abstractNumId w:val="3"/>
  </w:num>
  <w:num w:numId="8">
    <w:abstractNumId w:val="15"/>
  </w:num>
  <w:num w:numId="9">
    <w:abstractNumId w:val="13"/>
  </w:num>
  <w:num w:numId="10">
    <w:abstractNumId w:val="8"/>
  </w:num>
  <w:num w:numId="11">
    <w:abstractNumId w:val="20"/>
  </w:num>
  <w:num w:numId="12">
    <w:abstractNumId w:val="4"/>
  </w:num>
  <w:num w:numId="13">
    <w:abstractNumId w:val="11"/>
  </w:num>
  <w:num w:numId="14">
    <w:abstractNumId w:val="16"/>
  </w:num>
  <w:num w:numId="15">
    <w:abstractNumId w:val="12"/>
  </w:num>
  <w:num w:numId="16">
    <w:abstractNumId w:val="12"/>
  </w:num>
  <w:num w:numId="17">
    <w:abstractNumId w:val="11"/>
  </w:num>
  <w:num w:numId="18">
    <w:abstractNumId w:val="16"/>
  </w:num>
  <w:num w:numId="19">
    <w:abstractNumId w:val="12"/>
  </w:num>
  <w:num w:numId="20">
    <w:abstractNumId w:val="12"/>
  </w:num>
  <w:num w:numId="21">
    <w:abstractNumId w:val="3"/>
  </w:num>
  <w:num w:numId="22">
    <w:abstractNumId w:val="11"/>
  </w:num>
  <w:num w:numId="23">
    <w:abstractNumId w:val="16"/>
  </w:num>
  <w:num w:numId="24">
    <w:abstractNumId w:val="12"/>
  </w:num>
  <w:num w:numId="25">
    <w:abstractNumId w:val="12"/>
  </w:num>
  <w:num w:numId="26">
    <w:abstractNumId w:val="11"/>
  </w:num>
  <w:num w:numId="27">
    <w:abstractNumId w:val="16"/>
  </w:num>
  <w:num w:numId="28">
    <w:abstractNumId w:val="12"/>
  </w:num>
  <w:num w:numId="29">
    <w:abstractNumId w:val="12"/>
  </w:num>
  <w:num w:numId="30">
    <w:abstractNumId w:val="11"/>
  </w:num>
  <w:num w:numId="31">
    <w:abstractNumId w:val="16"/>
  </w:num>
  <w:num w:numId="32">
    <w:abstractNumId w:val="12"/>
  </w:num>
  <w:num w:numId="33">
    <w:abstractNumId w:val="12"/>
  </w:num>
  <w:num w:numId="34">
    <w:abstractNumId w:val="11"/>
  </w:num>
  <w:num w:numId="35">
    <w:abstractNumId w:val="21"/>
  </w:num>
  <w:num w:numId="36">
    <w:abstractNumId w:val="12"/>
  </w:num>
  <w:num w:numId="37">
    <w:abstractNumId w:val="17"/>
  </w:num>
  <w:num w:numId="38">
    <w:abstractNumId w:val="14"/>
  </w:num>
  <w:num w:numId="39">
    <w:abstractNumId w:val="6"/>
  </w:num>
  <w:num w:numId="40">
    <w:abstractNumId w:val="21"/>
  </w:num>
  <w:num w:numId="41">
    <w:abstractNumId w:val="12"/>
  </w:num>
  <w:num w:numId="42">
    <w:abstractNumId w:val="2"/>
  </w:num>
  <w:num w:numId="43">
    <w:abstractNumId w:val="10"/>
  </w:num>
  <w:num w:numId="44">
    <w:abstractNumId w:val="10"/>
    <w:lvlOverride w:ilvl="0">
      <w:startOverride w:val="1"/>
    </w:lvlOverride>
  </w:num>
  <w:num w:numId="45">
    <w:abstractNumId w:val="10"/>
    <w:lvlOverride w:ilvl="0">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 w:numId="48">
    <w:abstractNumId w:val="18"/>
  </w:num>
  <w:num w:numId="49">
    <w:abstractNumId w:val="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okwoo Yoon">
    <w15:presenceInfo w15:providerId="AD" w15:userId="S-1-5-21-3528010562-1598428148-1902355787-469656"/>
  </w15:person>
  <w15:person w15:author="Jamie Mccrae">
    <w15:presenceInfo w15:providerId="AD" w15:userId="S-1-5-21-3528010562-1598428148-1902355787-4789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88E"/>
    <w:rsid w:val="00040A41"/>
    <w:rsid w:val="000667CA"/>
    <w:rsid w:val="000672D1"/>
    <w:rsid w:val="000B28F8"/>
    <w:rsid w:val="000C0532"/>
    <w:rsid w:val="000C4665"/>
    <w:rsid w:val="000C79BF"/>
    <w:rsid w:val="000D3271"/>
    <w:rsid w:val="000E5E8A"/>
    <w:rsid w:val="00112028"/>
    <w:rsid w:val="00113F0A"/>
    <w:rsid w:val="00120DB9"/>
    <w:rsid w:val="00127A24"/>
    <w:rsid w:val="001367D8"/>
    <w:rsid w:val="00143A91"/>
    <w:rsid w:val="00195513"/>
    <w:rsid w:val="00197E97"/>
    <w:rsid w:val="001A7F37"/>
    <w:rsid w:val="001B5D76"/>
    <w:rsid w:val="001C2C69"/>
    <w:rsid w:val="001C3794"/>
    <w:rsid w:val="001C5479"/>
    <w:rsid w:val="001D02D0"/>
    <w:rsid w:val="001F1D0F"/>
    <w:rsid w:val="002002FF"/>
    <w:rsid w:val="00247B33"/>
    <w:rsid w:val="00251160"/>
    <w:rsid w:val="00284300"/>
    <w:rsid w:val="002857E9"/>
    <w:rsid w:val="00297455"/>
    <w:rsid w:val="002A4053"/>
    <w:rsid w:val="002C0F59"/>
    <w:rsid w:val="002D160D"/>
    <w:rsid w:val="002D1FE5"/>
    <w:rsid w:val="002E05A2"/>
    <w:rsid w:val="002E19CB"/>
    <w:rsid w:val="0031300F"/>
    <w:rsid w:val="00322C7D"/>
    <w:rsid w:val="00327276"/>
    <w:rsid w:val="00334813"/>
    <w:rsid w:val="00344464"/>
    <w:rsid w:val="00347EBC"/>
    <w:rsid w:val="00364BDF"/>
    <w:rsid w:val="00396681"/>
    <w:rsid w:val="003A282C"/>
    <w:rsid w:val="003B1FE9"/>
    <w:rsid w:val="003B217C"/>
    <w:rsid w:val="003C0FF3"/>
    <w:rsid w:val="003E4A6A"/>
    <w:rsid w:val="003F1D6F"/>
    <w:rsid w:val="00410FCE"/>
    <w:rsid w:val="00420411"/>
    <w:rsid w:val="0043054C"/>
    <w:rsid w:val="0043341C"/>
    <w:rsid w:val="00435DA1"/>
    <w:rsid w:val="0043632F"/>
    <w:rsid w:val="00441398"/>
    <w:rsid w:val="004443C2"/>
    <w:rsid w:val="004503D1"/>
    <w:rsid w:val="00461872"/>
    <w:rsid w:val="00461B82"/>
    <w:rsid w:val="004629B6"/>
    <w:rsid w:val="00475F74"/>
    <w:rsid w:val="004A024E"/>
    <w:rsid w:val="004B419A"/>
    <w:rsid w:val="004C388E"/>
    <w:rsid w:val="004E0DE2"/>
    <w:rsid w:val="004E29C8"/>
    <w:rsid w:val="004E7D9F"/>
    <w:rsid w:val="005125D0"/>
    <w:rsid w:val="00532D30"/>
    <w:rsid w:val="00537D5F"/>
    <w:rsid w:val="00541C0D"/>
    <w:rsid w:val="005713B6"/>
    <w:rsid w:val="00586657"/>
    <w:rsid w:val="005A78E2"/>
    <w:rsid w:val="005C1A2B"/>
    <w:rsid w:val="005C735D"/>
    <w:rsid w:val="005C7DED"/>
    <w:rsid w:val="005D13F6"/>
    <w:rsid w:val="005D44B8"/>
    <w:rsid w:val="005E7970"/>
    <w:rsid w:val="00604EAA"/>
    <w:rsid w:val="00617AD0"/>
    <w:rsid w:val="00643672"/>
    <w:rsid w:val="006519AF"/>
    <w:rsid w:val="006627B5"/>
    <w:rsid w:val="00666078"/>
    <w:rsid w:val="00687C08"/>
    <w:rsid w:val="00696F27"/>
    <w:rsid w:val="006D5E4B"/>
    <w:rsid w:val="006E14B4"/>
    <w:rsid w:val="006E1AE1"/>
    <w:rsid w:val="00700021"/>
    <w:rsid w:val="00732EF5"/>
    <w:rsid w:val="00751B4F"/>
    <w:rsid w:val="00783A74"/>
    <w:rsid w:val="0079459C"/>
    <w:rsid w:val="007B53D0"/>
    <w:rsid w:val="007E0C88"/>
    <w:rsid w:val="007F2217"/>
    <w:rsid w:val="00822596"/>
    <w:rsid w:val="008336E4"/>
    <w:rsid w:val="00835279"/>
    <w:rsid w:val="00865D72"/>
    <w:rsid w:val="00866230"/>
    <w:rsid w:val="00885789"/>
    <w:rsid w:val="00891432"/>
    <w:rsid w:val="008A02B0"/>
    <w:rsid w:val="008C0A8D"/>
    <w:rsid w:val="008D5226"/>
    <w:rsid w:val="008D799E"/>
    <w:rsid w:val="008E17CA"/>
    <w:rsid w:val="008F283C"/>
    <w:rsid w:val="008F4709"/>
    <w:rsid w:val="008F6047"/>
    <w:rsid w:val="00903041"/>
    <w:rsid w:val="00911902"/>
    <w:rsid w:val="0091228F"/>
    <w:rsid w:val="00933A94"/>
    <w:rsid w:val="00934EB1"/>
    <w:rsid w:val="00941A14"/>
    <w:rsid w:val="00953610"/>
    <w:rsid w:val="00957A7F"/>
    <w:rsid w:val="009609D5"/>
    <w:rsid w:val="0096393A"/>
    <w:rsid w:val="00995FFC"/>
    <w:rsid w:val="009B7A1E"/>
    <w:rsid w:val="009C261A"/>
    <w:rsid w:val="009F1A11"/>
    <w:rsid w:val="009F506E"/>
    <w:rsid w:val="00A00211"/>
    <w:rsid w:val="00A11002"/>
    <w:rsid w:val="00A13DF5"/>
    <w:rsid w:val="00A36DA3"/>
    <w:rsid w:val="00A41F32"/>
    <w:rsid w:val="00A441DE"/>
    <w:rsid w:val="00A46AEF"/>
    <w:rsid w:val="00A479A4"/>
    <w:rsid w:val="00A64B73"/>
    <w:rsid w:val="00A95657"/>
    <w:rsid w:val="00AB4111"/>
    <w:rsid w:val="00AB5757"/>
    <w:rsid w:val="00AD373F"/>
    <w:rsid w:val="00AE3F89"/>
    <w:rsid w:val="00AE4C6D"/>
    <w:rsid w:val="00B501DF"/>
    <w:rsid w:val="00B56103"/>
    <w:rsid w:val="00B64E7A"/>
    <w:rsid w:val="00B70894"/>
    <w:rsid w:val="00B752B9"/>
    <w:rsid w:val="00B929D2"/>
    <w:rsid w:val="00BC7C67"/>
    <w:rsid w:val="00BE79DE"/>
    <w:rsid w:val="00C01B9E"/>
    <w:rsid w:val="00C03EF1"/>
    <w:rsid w:val="00C2049D"/>
    <w:rsid w:val="00C50F96"/>
    <w:rsid w:val="00C62A5D"/>
    <w:rsid w:val="00C65A95"/>
    <w:rsid w:val="00C65E29"/>
    <w:rsid w:val="00C73235"/>
    <w:rsid w:val="00C763D2"/>
    <w:rsid w:val="00C84A1F"/>
    <w:rsid w:val="00C94574"/>
    <w:rsid w:val="00C954B5"/>
    <w:rsid w:val="00CA1AE0"/>
    <w:rsid w:val="00CA4C12"/>
    <w:rsid w:val="00CE133D"/>
    <w:rsid w:val="00CF1878"/>
    <w:rsid w:val="00D02706"/>
    <w:rsid w:val="00D317D5"/>
    <w:rsid w:val="00D43EB2"/>
    <w:rsid w:val="00D633AE"/>
    <w:rsid w:val="00D644FA"/>
    <w:rsid w:val="00D74E82"/>
    <w:rsid w:val="00D75585"/>
    <w:rsid w:val="00D941F8"/>
    <w:rsid w:val="00DA6276"/>
    <w:rsid w:val="00DA65C8"/>
    <w:rsid w:val="00DC3D4D"/>
    <w:rsid w:val="00DC43C9"/>
    <w:rsid w:val="00DF3817"/>
    <w:rsid w:val="00E07689"/>
    <w:rsid w:val="00E15044"/>
    <w:rsid w:val="00E20D6A"/>
    <w:rsid w:val="00E310D3"/>
    <w:rsid w:val="00E52EDF"/>
    <w:rsid w:val="00E53DD5"/>
    <w:rsid w:val="00E63347"/>
    <w:rsid w:val="00E9692C"/>
    <w:rsid w:val="00EB0D1F"/>
    <w:rsid w:val="00EB166A"/>
    <w:rsid w:val="00EB3295"/>
    <w:rsid w:val="00EB6B0C"/>
    <w:rsid w:val="00EC21F6"/>
    <w:rsid w:val="00EE73A4"/>
    <w:rsid w:val="00F1080E"/>
    <w:rsid w:val="00F3021A"/>
    <w:rsid w:val="00F37361"/>
    <w:rsid w:val="00F379E6"/>
    <w:rsid w:val="00F637D0"/>
    <w:rsid w:val="00F65790"/>
    <w:rsid w:val="00F7751A"/>
    <w:rsid w:val="00F973CE"/>
    <w:rsid w:val="00FA6F93"/>
    <w:rsid w:val="00FB4455"/>
    <w:rsid w:val="00FD3E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D83A49"/>
  <w15:docId w15:val="{81678ADA-1F98-43E5-9AFF-746EAA238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9"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qFormat/>
    <w:rsid w:val="00AD373F"/>
    <w:pPr>
      <w:spacing w:before="60" w:after="120"/>
    </w:pPr>
    <w:rPr>
      <w:rFonts w:ascii="Calibri" w:hAnsi="Calibri"/>
      <w:sz w:val="22"/>
    </w:rPr>
  </w:style>
  <w:style w:type="paragraph" w:styleId="Heading1">
    <w:name w:val="heading 1"/>
    <w:basedOn w:val="Normal"/>
    <w:next w:val="Normal"/>
    <w:link w:val="Heading1Char"/>
    <w:uiPriority w:val="99"/>
    <w:qFormat/>
    <w:rsid w:val="00AD373F"/>
    <w:pPr>
      <w:keepNext/>
      <w:spacing w:before="360" w:after="60"/>
      <w:contextualSpacing/>
      <w:outlineLvl w:val="0"/>
    </w:pPr>
    <w:rPr>
      <w:rFonts w:eastAsia="SimHei" w:cs="Times New Roman"/>
      <w:bCs/>
      <w:smallCaps/>
      <w:color w:val="139CD8"/>
      <w:sz w:val="32"/>
      <w:szCs w:val="28"/>
    </w:rPr>
  </w:style>
  <w:style w:type="paragraph" w:styleId="Heading2">
    <w:name w:val="heading 2"/>
    <w:basedOn w:val="Normal"/>
    <w:next w:val="Normal"/>
    <w:link w:val="Heading2Char"/>
    <w:uiPriority w:val="99"/>
    <w:qFormat/>
    <w:rsid w:val="00112028"/>
    <w:pPr>
      <w:keepNext/>
      <w:spacing w:before="240" w:after="60" w:line="276" w:lineRule="auto"/>
      <w:outlineLvl w:val="1"/>
    </w:pPr>
    <w:rPr>
      <w:rFonts w:eastAsia="SimSun" w:cs="Times New Roman"/>
      <w:b/>
      <w:color w:val="4D4D4F" w:themeColor="text2"/>
      <w:sz w:val="28"/>
      <w:szCs w:val="21"/>
    </w:rPr>
  </w:style>
  <w:style w:type="paragraph" w:styleId="Heading3">
    <w:name w:val="heading 3"/>
    <w:basedOn w:val="Normal"/>
    <w:next w:val="Normal"/>
    <w:link w:val="Heading3Char"/>
    <w:uiPriority w:val="99"/>
    <w:qFormat/>
    <w:rsid w:val="004E29C8"/>
    <w:pPr>
      <w:keepNext/>
      <w:spacing w:before="120" w:after="0" w:line="276" w:lineRule="auto"/>
      <w:outlineLvl w:val="2"/>
    </w:pPr>
    <w:rPr>
      <w:rFonts w:eastAsia="SimSun" w:cs="Times New Roman"/>
      <w:b/>
      <w:color w:val="139CD8" w:themeColor="accent1"/>
      <w:sz w:val="26"/>
      <w:szCs w:val="21"/>
    </w:rPr>
  </w:style>
  <w:style w:type="paragraph" w:styleId="Heading4">
    <w:name w:val="heading 4"/>
    <w:basedOn w:val="Normal"/>
    <w:next w:val="Normal"/>
    <w:link w:val="Heading4Char"/>
    <w:uiPriority w:val="99"/>
    <w:qFormat/>
    <w:rsid w:val="004E29C8"/>
    <w:pPr>
      <w:keepNext/>
      <w:keepLines/>
      <w:spacing w:before="120" w:after="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9"/>
    <w:unhideWhenUsed/>
    <w:qFormat/>
    <w:rsid w:val="00284300"/>
    <w:pPr>
      <w:keepNext/>
      <w:keepLines/>
      <w:spacing w:before="240" w:after="0"/>
      <w:outlineLvl w:val="4"/>
    </w:pPr>
    <w:rPr>
      <w:rFonts w:asciiTheme="majorHAnsi" w:eastAsiaTheme="majorEastAsia" w:hAnsiTheme="majorHAnsi" w:cstheme="majorBidi"/>
      <w:color w:val="0E74A1" w:themeColor="accent1" w:themeShade="BF"/>
      <w:sz w:val="24"/>
    </w:rPr>
  </w:style>
  <w:style w:type="paragraph" w:styleId="Heading6">
    <w:name w:val="heading 6"/>
    <w:basedOn w:val="Normal"/>
    <w:next w:val="Normal"/>
    <w:link w:val="Heading6Char"/>
    <w:uiPriority w:val="99"/>
    <w:semiHidden/>
    <w:unhideWhenUsed/>
    <w:qFormat/>
    <w:rsid w:val="00284300"/>
    <w:pPr>
      <w:keepNext/>
      <w:keepLines/>
      <w:spacing w:before="240" w:after="0"/>
      <w:outlineLvl w:val="5"/>
    </w:pPr>
    <w:rPr>
      <w:rFonts w:asciiTheme="majorHAnsi" w:eastAsiaTheme="majorEastAsia" w:hAnsiTheme="majorHAnsi" w:cstheme="majorBidi"/>
      <w:color w:val="094D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0C88"/>
    <w:rPr>
      <w:rFonts w:ascii="Lucida Grande" w:hAnsi="Lucida Grande"/>
      <w:sz w:val="18"/>
      <w:szCs w:val="18"/>
    </w:rPr>
  </w:style>
  <w:style w:type="character" w:customStyle="1" w:styleId="BalloonTextChar">
    <w:name w:val="Balloon Text Char"/>
    <w:basedOn w:val="DefaultParagraphFont"/>
    <w:link w:val="BalloonText"/>
    <w:uiPriority w:val="99"/>
    <w:semiHidden/>
    <w:rsid w:val="007E0C88"/>
    <w:rPr>
      <w:rFonts w:ascii="Lucida Grande" w:hAnsi="Lucida Grande"/>
      <w:sz w:val="18"/>
      <w:szCs w:val="18"/>
    </w:rPr>
  </w:style>
  <w:style w:type="paragraph" w:styleId="Header">
    <w:name w:val="header"/>
    <w:basedOn w:val="Normal"/>
    <w:link w:val="HeaderChar"/>
    <w:uiPriority w:val="99"/>
    <w:unhideWhenUsed/>
    <w:rsid w:val="00284300"/>
    <w:pPr>
      <w:tabs>
        <w:tab w:val="center" w:pos="4680"/>
        <w:tab w:val="right" w:pos="9360"/>
      </w:tabs>
    </w:pPr>
  </w:style>
  <w:style w:type="character" w:customStyle="1" w:styleId="HeaderChar">
    <w:name w:val="Header Char"/>
    <w:basedOn w:val="DefaultParagraphFont"/>
    <w:link w:val="Header"/>
    <w:uiPriority w:val="99"/>
    <w:rsid w:val="00284300"/>
    <w:rPr>
      <w:rFonts w:ascii="Calibri" w:hAnsi="Calibri"/>
      <w:sz w:val="22"/>
    </w:rPr>
  </w:style>
  <w:style w:type="paragraph" w:customStyle="1" w:styleId="TableTextIndent">
    <w:name w:val="Table Text Indent"/>
    <w:basedOn w:val="TableText"/>
    <w:uiPriority w:val="10"/>
    <w:qFormat/>
    <w:rsid w:val="00284300"/>
    <w:pPr>
      <w:ind w:left="720"/>
      <w:contextualSpacing/>
    </w:pPr>
  </w:style>
  <w:style w:type="paragraph" w:styleId="Footer">
    <w:name w:val="footer"/>
    <w:basedOn w:val="Normal"/>
    <w:link w:val="FooterChar"/>
    <w:uiPriority w:val="99"/>
    <w:unhideWhenUsed/>
    <w:rsid w:val="00284300"/>
    <w:pPr>
      <w:tabs>
        <w:tab w:val="center" w:pos="4680"/>
        <w:tab w:val="right" w:pos="9360"/>
      </w:tabs>
      <w:spacing w:before="0" w:after="0"/>
    </w:pPr>
  </w:style>
  <w:style w:type="paragraph" w:customStyle="1" w:styleId="Default">
    <w:name w:val="Default"/>
    <w:unhideWhenUsed/>
    <w:rsid w:val="00284300"/>
    <w:pPr>
      <w:autoSpaceDE w:val="0"/>
      <w:autoSpaceDN w:val="0"/>
      <w:adjustRightInd w:val="0"/>
    </w:pPr>
    <w:rPr>
      <w:rFonts w:ascii="Frutiger LT 47 LightCn" w:hAnsi="Frutiger LT 47 LightCn" w:cs="Frutiger LT 47 LightCn"/>
      <w:color w:val="000000"/>
    </w:rPr>
  </w:style>
  <w:style w:type="paragraph" w:customStyle="1" w:styleId="Pa0">
    <w:name w:val="Pa0"/>
    <w:basedOn w:val="Default"/>
    <w:next w:val="Default"/>
    <w:uiPriority w:val="99"/>
    <w:rsid w:val="00284300"/>
    <w:pPr>
      <w:spacing w:line="241" w:lineRule="atLeast"/>
    </w:pPr>
    <w:rPr>
      <w:rFonts w:cstheme="minorBidi"/>
      <w:color w:val="auto"/>
    </w:rPr>
  </w:style>
  <w:style w:type="character" w:customStyle="1" w:styleId="A0">
    <w:name w:val="A0"/>
    <w:uiPriority w:val="99"/>
    <w:rsid w:val="007E0C88"/>
    <w:rPr>
      <w:rFonts w:cs="Frutiger LT 47 LightCn"/>
      <w:color w:val="211D1E"/>
      <w:sz w:val="18"/>
      <w:szCs w:val="18"/>
    </w:rPr>
  </w:style>
  <w:style w:type="paragraph" w:customStyle="1" w:styleId="BasicParagraph">
    <w:name w:val="[Basic Paragraph]"/>
    <w:basedOn w:val="Normal"/>
    <w:uiPriority w:val="99"/>
    <w:rsid w:val="007E0C88"/>
    <w:pPr>
      <w:autoSpaceDE w:val="0"/>
      <w:autoSpaceDN w:val="0"/>
      <w:adjustRightInd w:val="0"/>
      <w:spacing w:line="288" w:lineRule="auto"/>
      <w:textAlignment w:val="center"/>
    </w:pPr>
    <w:rPr>
      <w:rFonts w:ascii="Minion Pro" w:hAnsi="Minion Pro" w:cs="Minion Pro"/>
      <w:color w:val="000000"/>
    </w:rPr>
  </w:style>
  <w:style w:type="character" w:customStyle="1" w:styleId="Heading1Char">
    <w:name w:val="Heading 1 Char"/>
    <w:basedOn w:val="DefaultParagraphFont"/>
    <w:link w:val="Heading1"/>
    <w:uiPriority w:val="99"/>
    <w:rsid w:val="00AD373F"/>
    <w:rPr>
      <w:rFonts w:ascii="Calibri" w:eastAsia="SimHei" w:hAnsi="Calibri" w:cs="Times New Roman"/>
      <w:bCs/>
      <w:smallCaps/>
      <w:color w:val="139CD8"/>
      <w:sz w:val="32"/>
      <w:szCs w:val="28"/>
    </w:rPr>
  </w:style>
  <w:style w:type="character" w:customStyle="1" w:styleId="Heading2Char">
    <w:name w:val="Heading 2 Char"/>
    <w:basedOn w:val="DefaultParagraphFont"/>
    <w:link w:val="Heading2"/>
    <w:uiPriority w:val="99"/>
    <w:rsid w:val="00112028"/>
    <w:rPr>
      <w:rFonts w:ascii="Calibri" w:eastAsia="SimSun" w:hAnsi="Calibri" w:cs="Times New Roman"/>
      <w:b/>
      <w:color w:val="4D4D4F" w:themeColor="text2"/>
      <w:sz w:val="28"/>
      <w:szCs w:val="21"/>
    </w:rPr>
  </w:style>
  <w:style w:type="character" w:customStyle="1" w:styleId="Heading3Char">
    <w:name w:val="Heading 3 Char"/>
    <w:basedOn w:val="DefaultParagraphFont"/>
    <w:link w:val="Heading3"/>
    <w:uiPriority w:val="99"/>
    <w:rsid w:val="004E29C8"/>
    <w:rPr>
      <w:rFonts w:ascii="Calibri" w:eastAsia="SimSun" w:hAnsi="Calibri" w:cs="Times New Roman"/>
      <w:b/>
      <w:color w:val="139CD8" w:themeColor="accent1"/>
      <w:sz w:val="26"/>
      <w:szCs w:val="21"/>
    </w:rPr>
  </w:style>
  <w:style w:type="paragraph" w:customStyle="1" w:styleId="SecondaryTitle">
    <w:name w:val="Secondary Title"/>
    <w:basedOn w:val="Subtitle"/>
    <w:qFormat/>
    <w:rsid w:val="00284300"/>
    <w:pPr>
      <w:pBdr>
        <w:bottom w:val="single" w:sz="4" w:space="1" w:color="D9D9D9" w:themeColor="background1" w:themeShade="D9"/>
      </w:pBdr>
      <w:tabs>
        <w:tab w:val="right" w:pos="10080"/>
      </w:tabs>
      <w:spacing w:before="120" w:after="480"/>
    </w:pPr>
    <w:rPr>
      <w:sz w:val="28"/>
    </w:rPr>
  </w:style>
  <w:style w:type="paragraph" w:customStyle="1" w:styleId="MainTitle">
    <w:name w:val="Main Title"/>
    <w:basedOn w:val="Normal"/>
    <w:qFormat/>
    <w:rsid w:val="00284300"/>
    <w:pPr>
      <w:spacing w:before="480" w:after="0"/>
    </w:pPr>
    <w:rPr>
      <w:color w:val="0F103F" w:themeColor="text1"/>
      <w:sz w:val="48"/>
    </w:rPr>
  </w:style>
  <w:style w:type="paragraph" w:customStyle="1" w:styleId="Bullet">
    <w:name w:val="_Bullet"/>
    <w:basedOn w:val="Normal"/>
    <w:link w:val="BulletChar"/>
    <w:uiPriority w:val="3"/>
    <w:rsid w:val="00284300"/>
    <w:pPr>
      <w:numPr>
        <w:numId w:val="39"/>
      </w:numPr>
      <w:spacing w:before="0" w:after="0"/>
      <w:ind w:hanging="360"/>
      <w:contextualSpacing/>
    </w:pPr>
    <w:rPr>
      <w:rFonts w:eastAsia="SimSun" w:cs="Times New Roman"/>
      <w:szCs w:val="20"/>
    </w:rPr>
  </w:style>
  <w:style w:type="paragraph" w:customStyle="1" w:styleId="2ndBullet">
    <w:name w:val="_2nd Bullet"/>
    <w:uiPriority w:val="4"/>
    <w:qFormat/>
    <w:rsid w:val="007E0C88"/>
    <w:pPr>
      <w:numPr>
        <w:numId w:val="41"/>
      </w:numPr>
    </w:pPr>
    <w:rPr>
      <w:rFonts w:ascii="Calibri" w:eastAsia="SimSun" w:hAnsi="Calibri" w:cs="Times New Roman"/>
      <w:sz w:val="22"/>
      <w:szCs w:val="20"/>
    </w:rPr>
  </w:style>
  <w:style w:type="paragraph" w:customStyle="1" w:styleId="3rdBullet">
    <w:name w:val="_3rd Bullet"/>
    <w:uiPriority w:val="4"/>
    <w:qFormat/>
    <w:rsid w:val="007E0C88"/>
    <w:pPr>
      <w:numPr>
        <w:numId w:val="42"/>
      </w:numPr>
    </w:pPr>
    <w:rPr>
      <w:rFonts w:ascii="Calibri" w:eastAsia="SimSun" w:hAnsi="Calibri" w:cs="Times New Roman"/>
      <w:sz w:val="22"/>
      <w:szCs w:val="20"/>
    </w:rPr>
  </w:style>
  <w:style w:type="character" w:customStyle="1" w:styleId="Heading4Char">
    <w:name w:val="Heading 4 Char"/>
    <w:basedOn w:val="DefaultParagraphFont"/>
    <w:link w:val="Heading4"/>
    <w:uiPriority w:val="99"/>
    <w:rsid w:val="004E29C8"/>
    <w:rPr>
      <w:rFonts w:asciiTheme="majorHAnsi" w:eastAsiaTheme="majorEastAsia" w:hAnsiTheme="majorHAnsi" w:cstheme="majorBidi"/>
      <w:b/>
      <w:i/>
      <w:iCs/>
    </w:rPr>
  </w:style>
  <w:style w:type="character" w:styleId="Hyperlink">
    <w:name w:val="Hyperlink"/>
    <w:aliases w:val="Laird Hyperlink"/>
    <w:uiPriority w:val="99"/>
    <w:unhideWhenUsed/>
    <w:qFormat/>
    <w:rsid w:val="00284300"/>
    <w:rPr>
      <w:rFonts w:asciiTheme="majorHAnsi" w:hAnsiTheme="majorHAnsi"/>
      <w:color w:val="4F52D5" w:themeColor="text1" w:themeTint="80"/>
      <w:u w:val="none"/>
    </w:rPr>
  </w:style>
  <w:style w:type="paragraph" w:customStyle="1" w:styleId="TableHead">
    <w:name w:val="Table Head"/>
    <w:basedOn w:val="TableText"/>
    <w:uiPriority w:val="10"/>
    <w:qFormat/>
    <w:rsid w:val="00247B33"/>
    <w:pPr>
      <w:spacing w:before="60" w:after="60"/>
    </w:pPr>
    <w:rPr>
      <w:b/>
      <w:color w:val="000000"/>
      <w:szCs w:val="18"/>
    </w:rPr>
  </w:style>
  <w:style w:type="character" w:customStyle="1" w:styleId="Heading5Char">
    <w:name w:val="Heading 5 Char"/>
    <w:basedOn w:val="DefaultParagraphFont"/>
    <w:link w:val="Heading5"/>
    <w:uiPriority w:val="99"/>
    <w:rsid w:val="00284300"/>
    <w:rPr>
      <w:rFonts w:asciiTheme="majorHAnsi" w:eastAsiaTheme="majorEastAsia" w:hAnsiTheme="majorHAnsi" w:cstheme="majorBidi"/>
      <w:color w:val="0E74A1" w:themeColor="accent1" w:themeShade="BF"/>
    </w:rPr>
  </w:style>
  <w:style w:type="paragraph" w:customStyle="1" w:styleId="FigureCaption">
    <w:name w:val="Figure Caption"/>
    <w:basedOn w:val="Caption"/>
    <w:next w:val="Normal"/>
    <w:uiPriority w:val="8"/>
    <w:qFormat/>
    <w:rsid w:val="00A46AEF"/>
    <w:pPr>
      <w:spacing w:before="0" w:after="240"/>
    </w:pPr>
    <w:rPr>
      <w:rFonts w:eastAsia="PMingLiU" w:cs="Times New Roman"/>
      <w:b/>
      <w:bCs/>
      <w:iCs w:val="0"/>
      <w:szCs w:val="20"/>
    </w:rPr>
  </w:style>
  <w:style w:type="paragraph" w:customStyle="1" w:styleId="Note">
    <w:name w:val="Note"/>
    <w:basedOn w:val="Normal"/>
    <w:uiPriority w:val="7"/>
    <w:qFormat/>
    <w:rsid w:val="00284300"/>
    <w:pPr>
      <w:pBdr>
        <w:top w:val="single" w:sz="2" w:space="6" w:color="auto"/>
        <w:bottom w:val="single" w:sz="2" w:space="6" w:color="auto"/>
      </w:pBdr>
      <w:spacing w:after="240" w:line="240" w:lineRule="exact"/>
      <w:ind w:left="900" w:hanging="900"/>
    </w:pPr>
    <w:rPr>
      <w:rFonts w:eastAsia="Arial" w:cs="Arial"/>
      <w:szCs w:val="20"/>
      <w:lang w:val="en-GB"/>
    </w:rPr>
  </w:style>
  <w:style w:type="paragraph" w:customStyle="1" w:styleId="TableText">
    <w:name w:val="Table Text"/>
    <w:basedOn w:val="Normal"/>
    <w:uiPriority w:val="10"/>
    <w:qFormat/>
    <w:rsid w:val="00A36DA3"/>
    <w:pPr>
      <w:spacing w:before="40" w:after="40" w:line="240" w:lineRule="exact"/>
    </w:pPr>
    <w:rPr>
      <w:rFonts w:eastAsia="Arial" w:cs="Arial"/>
      <w:szCs w:val="20"/>
      <w:lang w:val="en-GB"/>
    </w:rPr>
  </w:style>
  <w:style w:type="paragraph" w:customStyle="1" w:styleId="Image">
    <w:name w:val="Image"/>
    <w:uiPriority w:val="9"/>
    <w:qFormat/>
    <w:rsid w:val="00247B33"/>
    <w:rPr>
      <w:rFonts w:ascii="Calibri" w:eastAsia="SimSun" w:hAnsi="Calibri" w:cs="Times New Roman"/>
      <w:b/>
      <w:color w:val="4D4D4F" w:themeColor="text2"/>
      <w:sz w:val="22"/>
      <w:szCs w:val="20"/>
    </w:rPr>
  </w:style>
  <w:style w:type="paragraph" w:customStyle="1" w:styleId="TableCaption">
    <w:name w:val="Table Caption"/>
    <w:basedOn w:val="FigureCaption"/>
    <w:uiPriority w:val="8"/>
    <w:qFormat/>
    <w:rsid w:val="00284300"/>
    <w:pPr>
      <w:keepNext/>
      <w:spacing w:before="240" w:after="0"/>
    </w:pPr>
  </w:style>
  <w:style w:type="character" w:customStyle="1" w:styleId="CrossReference">
    <w:name w:val="Cross Reference"/>
    <w:uiPriority w:val="99"/>
    <w:qFormat/>
    <w:rsid w:val="00284300"/>
    <w:rPr>
      <w:rFonts w:asciiTheme="majorHAnsi" w:hAnsiTheme="majorHAnsi"/>
      <w:color w:val="139CD8" w:themeColor="accent1"/>
    </w:rPr>
  </w:style>
  <w:style w:type="table" w:customStyle="1" w:styleId="LairdTable">
    <w:name w:val="Laird Table"/>
    <w:basedOn w:val="TableNormal"/>
    <w:uiPriority w:val="99"/>
    <w:rsid w:val="00284300"/>
    <w:rPr>
      <w:rFonts w:ascii="Calibri" w:hAnsi="Calibri"/>
    </w:rPr>
    <w:tblPr>
      <w:tblStyleRowBandSize w:val="1"/>
      <w:tblBorders>
        <w:bottom w:val="single" w:sz="4" w:space="0" w:color="139CD8" w:themeColor="accent1"/>
        <w:insideH w:val="single" w:sz="4" w:space="0" w:color="139CD8" w:themeColor="accent1"/>
      </w:tblBorders>
    </w:tblPr>
    <w:tblStylePr w:type="firstRow">
      <w:tblPr/>
      <w:tcPr>
        <w:tcBorders>
          <w:insideV w:val="single" w:sz="4" w:space="0" w:color="FFFFFF" w:themeColor="background1"/>
        </w:tcBorders>
        <w:shd w:val="clear" w:color="auto" w:fill="139CD8" w:themeFill="accent1"/>
      </w:tcPr>
    </w:tblStylePr>
    <w:tblStylePr w:type="band2Horz">
      <w:tblPr/>
      <w:tcPr>
        <w:shd w:val="clear" w:color="auto" w:fill="F2F2F2" w:themeFill="background1" w:themeFillShade="F2"/>
      </w:tcPr>
    </w:tblStylePr>
  </w:style>
  <w:style w:type="paragraph" w:styleId="Caption">
    <w:name w:val="caption"/>
    <w:basedOn w:val="Normal"/>
    <w:next w:val="Normal"/>
    <w:uiPriority w:val="35"/>
    <w:unhideWhenUsed/>
    <w:qFormat/>
    <w:rsid w:val="007E0C88"/>
    <w:pPr>
      <w:spacing w:after="200"/>
    </w:pPr>
    <w:rPr>
      <w:i/>
      <w:iCs/>
      <w:sz w:val="18"/>
      <w:szCs w:val="18"/>
    </w:rPr>
  </w:style>
  <w:style w:type="paragraph" w:styleId="ListParagraph">
    <w:name w:val="List Paragraph"/>
    <w:basedOn w:val="Normal"/>
    <w:uiPriority w:val="99"/>
    <w:rsid w:val="00284300"/>
    <w:pPr>
      <w:ind w:left="720"/>
      <w:contextualSpacing/>
    </w:pPr>
  </w:style>
  <w:style w:type="table" w:styleId="TableGrid">
    <w:name w:val="Table Grid"/>
    <w:basedOn w:val="TableNormal"/>
    <w:uiPriority w:val="59"/>
    <w:rsid w:val="00284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rsid w:val="00284300"/>
    <w:pPr>
      <w:numPr>
        <w:ilvl w:val="1"/>
      </w:numPr>
      <w:spacing w:before="0" w:after="240"/>
    </w:pPr>
    <w:rPr>
      <w:rFonts w:asciiTheme="majorHAnsi" w:hAnsiTheme="majorHAnsi"/>
      <w:i/>
      <w:color w:val="A6A6A6" w:themeColor="background1" w:themeShade="A6"/>
      <w:sz w:val="32"/>
      <w:szCs w:val="22"/>
    </w:rPr>
  </w:style>
  <w:style w:type="character" w:customStyle="1" w:styleId="SubtitleChar">
    <w:name w:val="Subtitle Char"/>
    <w:basedOn w:val="DefaultParagraphFont"/>
    <w:link w:val="Subtitle"/>
    <w:rsid w:val="00284300"/>
    <w:rPr>
      <w:rFonts w:asciiTheme="majorHAnsi" w:hAnsiTheme="majorHAnsi"/>
      <w:i/>
      <w:color w:val="A6A6A6" w:themeColor="background1" w:themeShade="A6"/>
      <w:sz w:val="32"/>
      <w:szCs w:val="22"/>
    </w:rPr>
  </w:style>
  <w:style w:type="character" w:styleId="Strong">
    <w:name w:val="Strong"/>
    <w:basedOn w:val="DefaultParagraphFont"/>
    <w:uiPriority w:val="99"/>
    <w:rsid w:val="00284300"/>
    <w:rPr>
      <w:rFonts w:asciiTheme="majorHAnsi" w:hAnsiTheme="majorHAnsi"/>
      <w:b/>
      <w:bCs/>
    </w:rPr>
  </w:style>
  <w:style w:type="character" w:styleId="SubtleEmphasis">
    <w:name w:val="Subtle Emphasis"/>
    <w:basedOn w:val="DefaultParagraphFont"/>
    <w:uiPriority w:val="99"/>
    <w:rsid w:val="00284300"/>
    <w:rPr>
      <w:rFonts w:asciiTheme="majorHAnsi" w:hAnsiTheme="majorHAnsi"/>
      <w:i/>
      <w:iCs/>
      <w:color w:val="242696" w:themeColor="text1" w:themeTint="BF"/>
    </w:rPr>
  </w:style>
  <w:style w:type="character" w:styleId="Emphasis">
    <w:name w:val="Emphasis"/>
    <w:basedOn w:val="DefaultParagraphFont"/>
    <w:uiPriority w:val="99"/>
    <w:rsid w:val="00284300"/>
    <w:rPr>
      <w:rFonts w:asciiTheme="majorHAnsi" w:hAnsiTheme="majorHAnsi"/>
      <w:i/>
      <w:iCs/>
    </w:rPr>
  </w:style>
  <w:style w:type="character" w:styleId="IntenseEmphasis">
    <w:name w:val="Intense Emphasis"/>
    <w:basedOn w:val="DefaultParagraphFont"/>
    <w:uiPriority w:val="99"/>
    <w:rsid w:val="00284300"/>
    <w:rPr>
      <w:rFonts w:asciiTheme="majorHAnsi" w:hAnsiTheme="majorHAnsi"/>
      <w:i/>
      <w:iCs/>
      <w:color w:val="139CD8" w:themeColor="accent1"/>
    </w:rPr>
  </w:style>
  <w:style w:type="paragraph" w:styleId="Quote">
    <w:name w:val="Quote"/>
    <w:basedOn w:val="Normal"/>
    <w:next w:val="Normal"/>
    <w:link w:val="QuoteChar"/>
    <w:uiPriority w:val="99"/>
    <w:rsid w:val="00284300"/>
    <w:pPr>
      <w:spacing w:before="200" w:after="160"/>
      <w:ind w:left="864" w:right="864"/>
      <w:jc w:val="center"/>
    </w:pPr>
    <w:rPr>
      <w:rFonts w:asciiTheme="majorHAnsi" w:hAnsiTheme="majorHAnsi"/>
      <w:i/>
      <w:iCs/>
      <w:color w:val="242696" w:themeColor="text1" w:themeTint="BF"/>
    </w:rPr>
  </w:style>
  <w:style w:type="character" w:customStyle="1" w:styleId="QuoteChar">
    <w:name w:val="Quote Char"/>
    <w:basedOn w:val="DefaultParagraphFont"/>
    <w:link w:val="Quote"/>
    <w:uiPriority w:val="99"/>
    <w:rsid w:val="00284300"/>
    <w:rPr>
      <w:rFonts w:asciiTheme="majorHAnsi" w:hAnsiTheme="majorHAnsi"/>
      <w:i/>
      <w:iCs/>
      <w:color w:val="242696" w:themeColor="text1" w:themeTint="BF"/>
      <w:sz w:val="22"/>
    </w:rPr>
  </w:style>
  <w:style w:type="paragraph" w:styleId="IntenseQuote">
    <w:name w:val="Intense Quote"/>
    <w:basedOn w:val="Normal"/>
    <w:next w:val="Normal"/>
    <w:link w:val="IntenseQuoteChar"/>
    <w:uiPriority w:val="99"/>
    <w:rsid w:val="00284300"/>
    <w:pPr>
      <w:pBdr>
        <w:top w:val="single" w:sz="4" w:space="10" w:color="139CD8" w:themeColor="accent1"/>
        <w:bottom w:val="single" w:sz="4" w:space="10" w:color="139CD8" w:themeColor="accent1"/>
      </w:pBdr>
      <w:spacing w:before="360" w:after="360"/>
      <w:ind w:left="864" w:right="864"/>
      <w:jc w:val="center"/>
    </w:pPr>
    <w:rPr>
      <w:i/>
      <w:iCs/>
      <w:color w:val="139CD8" w:themeColor="accent1"/>
    </w:rPr>
  </w:style>
  <w:style w:type="character" w:customStyle="1" w:styleId="IntenseQuoteChar">
    <w:name w:val="Intense Quote Char"/>
    <w:basedOn w:val="DefaultParagraphFont"/>
    <w:link w:val="IntenseQuote"/>
    <w:uiPriority w:val="99"/>
    <w:rsid w:val="00284300"/>
    <w:rPr>
      <w:rFonts w:ascii="Calibri" w:hAnsi="Calibri"/>
      <w:i/>
      <w:iCs/>
      <w:color w:val="139CD8" w:themeColor="accent1"/>
      <w:sz w:val="22"/>
    </w:rPr>
  </w:style>
  <w:style w:type="character" w:styleId="SubtleReference">
    <w:name w:val="Subtle Reference"/>
    <w:basedOn w:val="DefaultParagraphFont"/>
    <w:uiPriority w:val="99"/>
    <w:rsid w:val="00284300"/>
    <w:rPr>
      <w:rFonts w:asciiTheme="majorHAnsi" w:hAnsiTheme="majorHAnsi"/>
      <w:smallCaps/>
      <w:color w:val="2C2FB9" w:themeColor="text1" w:themeTint="A5"/>
    </w:rPr>
  </w:style>
  <w:style w:type="character" w:styleId="IntenseReference">
    <w:name w:val="Intense Reference"/>
    <w:basedOn w:val="DefaultParagraphFont"/>
    <w:uiPriority w:val="99"/>
    <w:qFormat/>
    <w:rsid w:val="00284300"/>
    <w:rPr>
      <w:rFonts w:asciiTheme="majorHAnsi" w:hAnsiTheme="majorHAnsi"/>
      <w:b/>
      <w:bCs/>
      <w:smallCaps/>
      <w:color w:val="139CD8" w:themeColor="accent1"/>
      <w:spacing w:val="5"/>
    </w:rPr>
  </w:style>
  <w:style w:type="paragraph" w:customStyle="1" w:styleId="RevHistoryTitle">
    <w:name w:val="Rev History Title"/>
    <w:uiPriority w:val="6"/>
    <w:qFormat/>
    <w:rsid w:val="00284300"/>
    <w:rPr>
      <w:rFonts w:asciiTheme="majorHAnsi" w:eastAsiaTheme="majorEastAsia" w:hAnsiTheme="majorHAnsi" w:cstheme="majorBidi"/>
      <w:b/>
      <w:caps/>
    </w:rPr>
  </w:style>
  <w:style w:type="paragraph" w:customStyle="1" w:styleId="OrderedList">
    <w:name w:val="Ordered List"/>
    <w:link w:val="OrderedListChar"/>
    <w:uiPriority w:val="5"/>
    <w:qFormat/>
    <w:rsid w:val="00A46AEF"/>
    <w:pPr>
      <w:numPr>
        <w:numId w:val="43"/>
      </w:numPr>
      <w:ind w:left="504"/>
    </w:pPr>
    <w:rPr>
      <w:rFonts w:ascii="Calibri" w:eastAsia="SimSun" w:hAnsi="Calibri" w:cs="Times New Roman"/>
      <w:sz w:val="22"/>
      <w:szCs w:val="20"/>
    </w:rPr>
  </w:style>
  <w:style w:type="character" w:customStyle="1" w:styleId="apple-style-span">
    <w:name w:val="apple-style-span"/>
    <w:rsid w:val="007E0C88"/>
  </w:style>
  <w:style w:type="paragraph" w:customStyle="1" w:styleId="FooterText">
    <w:name w:val="FooterText"/>
    <w:basedOn w:val="Normal"/>
    <w:uiPriority w:val="6"/>
    <w:qFormat/>
    <w:rsid w:val="00284300"/>
    <w:pPr>
      <w:spacing w:before="0" w:after="0" w:line="220" w:lineRule="exact"/>
    </w:pPr>
    <w:rPr>
      <w:noProof/>
      <w:color w:val="139CD8" w:themeColor="accent1"/>
      <w:sz w:val="18"/>
    </w:rPr>
  </w:style>
  <w:style w:type="paragraph" w:customStyle="1" w:styleId="Code">
    <w:name w:val="Code"/>
    <w:basedOn w:val="Normal"/>
    <w:uiPriority w:val="99"/>
    <w:qFormat/>
    <w:rsid w:val="00284300"/>
    <w:pPr>
      <w:shd w:val="clear" w:color="auto" w:fill="D9D9D9" w:themeFill="background1" w:themeFillShade="D9"/>
      <w:spacing w:before="0" w:after="0"/>
      <w:ind w:left="90"/>
      <w:contextualSpacing/>
    </w:pPr>
    <w:rPr>
      <w:rFonts w:ascii="Courier New" w:hAnsi="Courier New"/>
    </w:rPr>
  </w:style>
  <w:style w:type="character" w:customStyle="1" w:styleId="BulletChar">
    <w:name w:val="_Bullet Char"/>
    <w:basedOn w:val="DefaultParagraphFont"/>
    <w:link w:val="Bullet"/>
    <w:uiPriority w:val="3"/>
    <w:rsid w:val="00284300"/>
    <w:rPr>
      <w:rFonts w:ascii="Calibri" w:eastAsia="SimSun" w:hAnsi="Calibri" w:cs="Times New Roman"/>
      <w:sz w:val="22"/>
      <w:szCs w:val="20"/>
    </w:rPr>
  </w:style>
  <w:style w:type="character" w:customStyle="1" w:styleId="OrderedListChar">
    <w:name w:val="Ordered List Char"/>
    <w:basedOn w:val="DefaultParagraphFont"/>
    <w:link w:val="OrderedList"/>
    <w:uiPriority w:val="5"/>
    <w:rsid w:val="00A46AEF"/>
    <w:rPr>
      <w:rFonts w:ascii="Calibri" w:eastAsia="SimSun" w:hAnsi="Calibri" w:cs="Times New Roman"/>
      <w:sz w:val="22"/>
      <w:szCs w:val="20"/>
    </w:rPr>
  </w:style>
  <w:style w:type="character" w:customStyle="1" w:styleId="FooterChar">
    <w:name w:val="Footer Char"/>
    <w:basedOn w:val="DefaultParagraphFont"/>
    <w:link w:val="Footer"/>
    <w:uiPriority w:val="99"/>
    <w:rsid w:val="00284300"/>
    <w:rPr>
      <w:rFonts w:ascii="Calibri" w:hAnsi="Calibri"/>
      <w:sz w:val="22"/>
    </w:rPr>
  </w:style>
  <w:style w:type="paragraph" w:customStyle="1" w:styleId="Warning">
    <w:name w:val="Warning"/>
    <w:basedOn w:val="Note"/>
    <w:uiPriority w:val="99"/>
    <w:qFormat/>
    <w:rsid w:val="00284300"/>
    <w:rPr>
      <w:color w:val="FF0000"/>
    </w:rPr>
  </w:style>
  <w:style w:type="paragraph" w:customStyle="1" w:styleId="TOCTitle">
    <w:name w:val="TOC Title"/>
    <w:basedOn w:val="Normal"/>
    <w:uiPriority w:val="99"/>
    <w:qFormat/>
    <w:rsid w:val="00284300"/>
    <w:rPr>
      <w:color w:val="139CD8" w:themeColor="accent1"/>
      <w:sz w:val="32"/>
    </w:rPr>
  </w:style>
  <w:style w:type="character" w:customStyle="1" w:styleId="Heading6Char">
    <w:name w:val="Heading 6 Char"/>
    <w:basedOn w:val="DefaultParagraphFont"/>
    <w:link w:val="Heading6"/>
    <w:uiPriority w:val="99"/>
    <w:semiHidden/>
    <w:rsid w:val="00284300"/>
    <w:rPr>
      <w:rFonts w:asciiTheme="majorHAnsi" w:eastAsiaTheme="majorEastAsia" w:hAnsiTheme="majorHAnsi" w:cstheme="majorBidi"/>
      <w:color w:val="094D6B" w:themeColor="accent1" w:themeShade="7F"/>
      <w:sz w:val="22"/>
    </w:rPr>
  </w:style>
  <w:style w:type="paragraph" w:customStyle="1" w:styleId="Title-ProductName">
    <w:name w:val="Title - Product Name"/>
    <w:basedOn w:val="MainTitle"/>
    <w:qFormat/>
    <w:rsid w:val="00284300"/>
    <w:pPr>
      <w:spacing w:before="0"/>
    </w:pPr>
    <w:rPr>
      <w:sz w:val="32"/>
    </w:rPr>
  </w:style>
  <w:style w:type="paragraph" w:customStyle="1" w:styleId="HeaderTitle">
    <w:name w:val="Header Title"/>
    <w:basedOn w:val="Title-ProductName"/>
    <w:uiPriority w:val="1"/>
    <w:qFormat/>
    <w:rsid w:val="00284300"/>
    <w:rPr>
      <w:b/>
      <w:noProof/>
      <w:sz w:val="24"/>
    </w:rPr>
  </w:style>
  <w:style w:type="paragraph" w:customStyle="1" w:styleId="HeaderSubtitle">
    <w:name w:val="Header Subtitle"/>
    <w:basedOn w:val="HeaderTitle"/>
    <w:uiPriority w:val="1"/>
    <w:qFormat/>
    <w:rsid w:val="00284300"/>
    <w:rPr>
      <w:b w:val="0"/>
      <w:color w:val="4D4D4F" w:themeColor="text2"/>
    </w:rPr>
  </w:style>
  <w:style w:type="paragraph" w:styleId="NormalWeb">
    <w:name w:val="Normal (Web)"/>
    <w:basedOn w:val="Normal"/>
    <w:uiPriority w:val="99"/>
    <w:semiHidden/>
    <w:unhideWhenUsed/>
    <w:rsid w:val="00284300"/>
    <w:pPr>
      <w:spacing w:before="100" w:beforeAutospacing="1" w:after="100" w:afterAutospacing="1"/>
    </w:pPr>
    <w:rPr>
      <w:rFonts w:ascii="Times New Roman" w:eastAsia="Times New Roman" w:hAnsi="Times New Roman" w:cs="Times New Roman"/>
      <w:sz w:val="24"/>
    </w:rPr>
  </w:style>
  <w:style w:type="paragraph" w:styleId="TOC1">
    <w:name w:val="toc 1"/>
    <w:basedOn w:val="Normal"/>
    <w:next w:val="Normal"/>
    <w:autoRedefine/>
    <w:uiPriority w:val="39"/>
    <w:unhideWhenUsed/>
    <w:rsid w:val="00284300"/>
    <w:pPr>
      <w:spacing w:after="100"/>
    </w:pPr>
  </w:style>
  <w:style w:type="paragraph" w:customStyle="1" w:styleId="FullPageTitle">
    <w:name w:val="Full Page Title"/>
    <w:basedOn w:val="MainTitle"/>
    <w:qFormat/>
    <w:rsid w:val="00284300"/>
    <w:rPr>
      <w:sz w:val="72"/>
    </w:rPr>
  </w:style>
  <w:style w:type="paragraph" w:customStyle="1" w:styleId="FullPageSubtitle">
    <w:name w:val="Full Page Subtitle"/>
    <w:basedOn w:val="Title-ProductName"/>
    <w:uiPriority w:val="99"/>
    <w:qFormat/>
    <w:rsid w:val="00284300"/>
    <w:rPr>
      <w:sz w:val="48"/>
    </w:rPr>
  </w:style>
  <w:style w:type="paragraph" w:customStyle="1" w:styleId="FauxH1">
    <w:name w:val="Faux H1"/>
    <w:basedOn w:val="Normal"/>
    <w:uiPriority w:val="99"/>
    <w:qFormat/>
    <w:rsid w:val="00284300"/>
    <w:pPr>
      <w:spacing w:before="480"/>
    </w:pPr>
    <w:rPr>
      <w:smallCaps/>
      <w:color w:val="00B0F0"/>
      <w:sz w:val="32"/>
      <w:szCs w:val="32"/>
    </w:rPr>
  </w:style>
  <w:style w:type="paragraph" w:styleId="TOCHeading">
    <w:name w:val="TOC Heading"/>
    <w:basedOn w:val="Heading1"/>
    <w:next w:val="Normal"/>
    <w:uiPriority w:val="39"/>
    <w:unhideWhenUsed/>
    <w:qFormat/>
    <w:rsid w:val="00284300"/>
    <w:pPr>
      <w:keepLines/>
      <w:spacing w:after="0" w:line="259" w:lineRule="auto"/>
      <w:contextualSpacing w:val="0"/>
      <w:outlineLvl w:val="9"/>
    </w:pPr>
    <w:rPr>
      <w:rFonts w:asciiTheme="majorHAnsi" w:eastAsiaTheme="majorEastAsia" w:hAnsiTheme="majorHAnsi" w:cstheme="majorBidi"/>
      <w:bCs w:val="0"/>
      <w:color w:val="0E74A1" w:themeColor="accent1" w:themeShade="BF"/>
      <w:szCs w:val="32"/>
    </w:rPr>
  </w:style>
  <w:style w:type="paragraph" w:styleId="TOC2">
    <w:name w:val="toc 2"/>
    <w:basedOn w:val="Normal"/>
    <w:next w:val="Normal"/>
    <w:autoRedefine/>
    <w:uiPriority w:val="39"/>
    <w:unhideWhenUsed/>
    <w:rsid w:val="00284300"/>
    <w:pPr>
      <w:spacing w:after="100"/>
      <w:ind w:left="220"/>
    </w:pPr>
  </w:style>
  <w:style w:type="paragraph" w:styleId="TOC3">
    <w:name w:val="toc 3"/>
    <w:basedOn w:val="Normal"/>
    <w:next w:val="Normal"/>
    <w:autoRedefine/>
    <w:uiPriority w:val="39"/>
    <w:unhideWhenUsed/>
    <w:rsid w:val="00284300"/>
    <w:pPr>
      <w:spacing w:after="100"/>
      <w:ind w:left="440"/>
    </w:pPr>
  </w:style>
  <w:style w:type="paragraph" w:customStyle="1" w:styleId="1stBullet">
    <w:name w:val="_1st Bullet"/>
    <w:uiPriority w:val="4"/>
    <w:qFormat/>
    <w:rsid w:val="00FD3E8D"/>
    <w:pPr>
      <w:numPr>
        <w:numId w:val="40"/>
      </w:numPr>
      <w:ind w:left="504"/>
    </w:pPr>
    <w:rPr>
      <w:rFonts w:ascii="Calibri" w:eastAsia="SimSun" w:hAnsi="Calibri" w:cs="Times New Roman"/>
      <w:sz w:val="22"/>
      <w:szCs w:val="20"/>
    </w:rPr>
  </w:style>
  <w:style w:type="paragraph" w:customStyle="1" w:styleId="WhitePaperExcerpt">
    <w:name w:val="White Paper Excerpt"/>
    <w:basedOn w:val="Normal"/>
    <w:uiPriority w:val="99"/>
    <w:qFormat/>
    <w:rsid w:val="00284300"/>
    <w:pPr>
      <w:spacing w:before="0" w:after="0"/>
    </w:pPr>
    <w:rPr>
      <w:sz w:val="28"/>
      <w:szCs w:val="28"/>
    </w:rPr>
  </w:style>
  <w:style w:type="character" w:styleId="UnresolvedMention">
    <w:name w:val="Unresolved Mention"/>
    <w:basedOn w:val="DefaultParagraphFont"/>
    <w:uiPriority w:val="99"/>
    <w:semiHidden/>
    <w:unhideWhenUsed/>
    <w:rsid w:val="009B7A1E"/>
    <w:rPr>
      <w:color w:val="808080"/>
      <w:shd w:val="clear" w:color="auto" w:fill="E6E6E6"/>
    </w:rPr>
  </w:style>
  <w:style w:type="character" w:styleId="CommentReference">
    <w:name w:val="annotation reference"/>
    <w:basedOn w:val="DefaultParagraphFont"/>
    <w:uiPriority w:val="99"/>
    <w:semiHidden/>
    <w:unhideWhenUsed/>
    <w:rsid w:val="009B7A1E"/>
    <w:rPr>
      <w:sz w:val="16"/>
      <w:szCs w:val="16"/>
    </w:rPr>
  </w:style>
  <w:style w:type="paragraph" w:styleId="CommentText">
    <w:name w:val="annotation text"/>
    <w:basedOn w:val="Normal"/>
    <w:link w:val="CommentTextChar"/>
    <w:uiPriority w:val="99"/>
    <w:semiHidden/>
    <w:unhideWhenUsed/>
    <w:rsid w:val="009B7A1E"/>
    <w:rPr>
      <w:sz w:val="20"/>
      <w:szCs w:val="20"/>
    </w:rPr>
  </w:style>
  <w:style w:type="character" w:customStyle="1" w:styleId="CommentTextChar">
    <w:name w:val="Comment Text Char"/>
    <w:basedOn w:val="DefaultParagraphFont"/>
    <w:link w:val="CommentText"/>
    <w:uiPriority w:val="99"/>
    <w:semiHidden/>
    <w:rsid w:val="009B7A1E"/>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9B7A1E"/>
    <w:rPr>
      <w:b/>
      <w:bCs/>
    </w:rPr>
  </w:style>
  <w:style w:type="character" w:customStyle="1" w:styleId="CommentSubjectChar">
    <w:name w:val="Comment Subject Char"/>
    <w:basedOn w:val="CommentTextChar"/>
    <w:link w:val="CommentSubject"/>
    <w:uiPriority w:val="99"/>
    <w:semiHidden/>
    <w:rsid w:val="009B7A1E"/>
    <w:rPr>
      <w:rFonts w:ascii="Calibri" w:hAnsi="Calibri"/>
      <w:b/>
      <w:bCs/>
      <w:sz w:val="20"/>
      <w:szCs w:val="20"/>
    </w:rPr>
  </w:style>
  <w:style w:type="character" w:styleId="FollowedHyperlink">
    <w:name w:val="FollowedHyperlink"/>
    <w:basedOn w:val="DefaultParagraphFont"/>
    <w:uiPriority w:val="99"/>
    <w:semiHidden/>
    <w:unhideWhenUsed/>
    <w:rsid w:val="00E310D3"/>
    <w:rPr>
      <w:color w:val="66003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014710">
      <w:bodyDiv w:val="1"/>
      <w:marLeft w:val="0"/>
      <w:marRight w:val="0"/>
      <w:marTop w:val="0"/>
      <w:marBottom w:val="0"/>
      <w:divBdr>
        <w:top w:val="none" w:sz="0" w:space="0" w:color="auto"/>
        <w:left w:val="none" w:sz="0" w:space="0" w:color="auto"/>
        <w:bottom w:val="none" w:sz="0" w:space="0" w:color="auto"/>
        <w:right w:val="none" w:sz="0" w:space="0" w:color="auto"/>
      </w:divBdr>
    </w:div>
    <w:div w:id="660351815">
      <w:bodyDiv w:val="1"/>
      <w:marLeft w:val="0"/>
      <w:marRight w:val="0"/>
      <w:marTop w:val="0"/>
      <w:marBottom w:val="0"/>
      <w:divBdr>
        <w:top w:val="none" w:sz="0" w:space="0" w:color="auto"/>
        <w:left w:val="none" w:sz="0" w:space="0" w:color="auto"/>
        <w:bottom w:val="none" w:sz="0" w:space="0" w:color="auto"/>
        <w:right w:val="none" w:sz="0" w:space="0" w:color="auto"/>
      </w:divBdr>
    </w:div>
    <w:div w:id="1248461275">
      <w:bodyDiv w:val="1"/>
      <w:marLeft w:val="0"/>
      <w:marRight w:val="0"/>
      <w:marTop w:val="0"/>
      <w:marBottom w:val="0"/>
      <w:divBdr>
        <w:top w:val="none" w:sz="0" w:space="0" w:color="auto"/>
        <w:left w:val="none" w:sz="0" w:space="0" w:color="auto"/>
        <w:bottom w:val="none" w:sz="0" w:space="0" w:color="auto"/>
        <w:right w:val="none" w:sz="0" w:space="0" w:color="auto"/>
      </w:divBdr>
    </w:div>
    <w:div w:id="1719278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hyperlink" Target="https://cayenne.mydevices.com/cayenne/dashboard/start" TargetMode="External"/><Relationship Id="rId26" Type="http://schemas.openxmlformats.org/officeDocument/2006/relationships/image" Target="media/image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www.thethingsnetwork.org/docs/applications/add.html" TargetMode="External"/><Relationship Id="rId34"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s://www.thethingsnetwork.org/docs/gateways/registration.html"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3.png"/><Relationship Id="rId32" Type="http://schemas.openxmlformats.org/officeDocument/2006/relationships/hyperlink" Target="https://github.com/LairdCP/RM1xx-Applications"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lairdtech.com/products/rg1xx-lora-gateway" TargetMode="External"/><Relationship Id="rId23" Type="http://schemas.openxmlformats.org/officeDocument/2006/relationships/hyperlink" Target="https://cayenne.mydevices.com/cayenne/dashboard/lora/3e795080-xxxx-xxxx-xxxx-51a105d3afc2" TargetMode="External"/><Relationship Id="rId28" Type="http://schemas.openxmlformats.org/officeDocument/2006/relationships/image" Target="media/image7.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console.thethingsnetwork.org/" TargetMode="External"/><Relationship Id="rId31" Type="http://schemas.openxmlformats.org/officeDocument/2006/relationships/hyperlink" Target="http://www.lairdtech.com/products/rm1xx-lora-modul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LairdCP/UwTerminalX" TargetMode="External"/><Relationship Id="rId22" Type="http://schemas.openxmlformats.org/officeDocument/2006/relationships/hyperlink" Target="https://www.thethingsnetwork.org/docs/devices/registration.html" TargetMode="External"/><Relationship Id="rId27" Type="http://schemas.openxmlformats.org/officeDocument/2006/relationships/image" Target="media/image6.png"/><Relationship Id="rId30" Type="http://schemas.openxmlformats.org/officeDocument/2006/relationships/hyperlink" Target="https://mydevices.com/cayenne/docs/lora/" TargetMode="External"/><Relationship Id="rId35"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hyperlink" Target="http://ews-support.lairdtech.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ews-support.lairdtech.com/" TargetMode="External"/><Relationship Id="rId1" Type="http://schemas.openxmlformats.org/officeDocument/2006/relationships/image" Target="media/image10.jpeg"/></Relationships>
</file>

<file path=word/_rels/header1.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kwoo.Yoon\Downloads\CS-AN-TEMPLATE.dotx" TargetMode="External"/></Relationships>
</file>

<file path=word/theme/theme1.xml><?xml version="1.0" encoding="utf-8"?>
<a:theme xmlns:a="http://schemas.openxmlformats.org/drawingml/2006/main" name="Office Theme">
  <a:themeElements>
    <a:clrScheme name="Laird">
      <a:dk1>
        <a:srgbClr val="0F103F"/>
      </a:dk1>
      <a:lt1>
        <a:sysClr val="window" lastClr="FFFFFF"/>
      </a:lt1>
      <a:dk2>
        <a:srgbClr val="4D4D4F"/>
      </a:dk2>
      <a:lt2>
        <a:srgbClr val="EEECE1"/>
      </a:lt2>
      <a:accent1>
        <a:srgbClr val="139CD8"/>
      </a:accent1>
      <a:accent2>
        <a:srgbClr val="93AD28"/>
      </a:accent2>
      <a:accent3>
        <a:srgbClr val="DF6D27"/>
      </a:accent3>
      <a:accent4>
        <a:srgbClr val="E0AD0E"/>
      </a:accent4>
      <a:accent5>
        <a:srgbClr val="DE6C16"/>
      </a:accent5>
      <a:accent6>
        <a:srgbClr val="99CC00"/>
      </a:accent6>
      <a:hlink>
        <a:srgbClr val="006666"/>
      </a:hlink>
      <a:folHlink>
        <a:srgbClr val="660033"/>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B956DBA76E5F248847A098E9D4390F3" ma:contentTypeVersion="4" ma:contentTypeDescription="Create a new document." ma:contentTypeScope="" ma:versionID="9982211be7a7b74443a200580e486136">
  <xsd:schema xmlns:xsd="http://www.w3.org/2001/XMLSchema" xmlns:xs="http://www.w3.org/2001/XMLSchema" xmlns:p="http://schemas.microsoft.com/office/2006/metadata/properties" xmlns:ns1="http://schemas.microsoft.com/sharepoint/v3" xmlns:ns2="b9d9a960-e56e-45a8-86f1-e6985d398d8b" xmlns:ns3="fdb0b4ac-358b-476c-aae0-698e96128064" targetNamespace="http://schemas.microsoft.com/office/2006/metadata/properties" ma:root="true" ma:fieldsID="fedaa89b994bf26d40d9cc60b880d66c" ns1:_="" ns2:_="" ns3:_="">
    <xsd:import namespace="http://schemas.microsoft.com/sharepoint/v3"/>
    <xsd:import namespace="b9d9a960-e56e-45a8-86f1-e6985d398d8b"/>
    <xsd:import namespace="fdb0b4ac-358b-476c-aae0-698e96128064"/>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9d9a960-e56e-45a8-86f1-e6985d398d8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db0b4ac-358b-476c-aae0-698e9612806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27B34-1E53-4E49-B05F-9E15F0DF8441}">
  <ds:schemaRefs>
    <ds:schemaRef ds:uri="http://schemas.microsoft.com/sharepoint/v3/contenttype/forms"/>
  </ds:schemaRefs>
</ds:datastoreItem>
</file>

<file path=customXml/itemProps2.xml><?xml version="1.0" encoding="utf-8"?>
<ds:datastoreItem xmlns:ds="http://schemas.openxmlformats.org/officeDocument/2006/customXml" ds:itemID="{A86BC09B-5FB1-4156-B385-13EFE874BED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D55920ED-9688-4091-8E11-5E40405571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d9a960-e56e-45a8-86f1-e6985d398d8b"/>
    <ds:schemaRef ds:uri="fdb0b4ac-358b-476c-aae0-698e961280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83EB0A-9905-49F4-92D4-72F386A5E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CS-AN-TEMPLATE.dotx</Template>
  <TotalTime>0</TotalTime>
  <Pages>4</Pages>
  <Words>815</Words>
  <Characters>4648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Laird</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Seokwoo Yoon</dc:creator>
  <cp:lastModifiedBy>Seokwoo Yoon</cp:lastModifiedBy>
  <cp:revision>2</cp:revision>
  <cp:lastPrinted>2014-06-18T20:48:00Z</cp:lastPrinted>
  <dcterms:created xsi:type="dcterms:W3CDTF">2017-10-09T18:01:00Z</dcterms:created>
  <dcterms:modified xsi:type="dcterms:W3CDTF">2017-10-09T18:01:00Z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0x0101003B956DBA76E5F248847A098E9D4390F3</vt:lpwstr>
  </property>
</Properties>
</file>