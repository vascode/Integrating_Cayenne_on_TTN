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9C054" w14:textId="77777777" w:rsidR="00CA4C12" w:rsidRDefault="00CA4C12" w:rsidP="00AD373F"/>
    <w:p w14:paraId="275425DE" w14:textId="77777777" w:rsidR="00666078" w:rsidRPr="00344464" w:rsidRDefault="00E63347" w:rsidP="00AD373F">
      <w:pPr>
        <w:pStyle w:val="MainTitle"/>
        <w:spacing w:before="720"/>
      </w:pPr>
      <w:r>
        <w:t>Integrating</w:t>
      </w:r>
      <w:r w:rsidR="00C65E29">
        <w:t xml:space="preserve"> </w:t>
      </w:r>
      <w:r w:rsidR="001367D8">
        <w:t xml:space="preserve">Cayenne </w:t>
      </w:r>
      <w:r>
        <w:t xml:space="preserve">on </w:t>
      </w:r>
      <w:r w:rsidR="001D02D0">
        <w:t>TTN</w:t>
      </w:r>
    </w:p>
    <w:p w14:paraId="623D76D6" w14:textId="77777777" w:rsidR="004B419A" w:rsidRPr="00751B4F" w:rsidRDefault="00C65E29" w:rsidP="00AD373F">
      <w:pPr>
        <w:pStyle w:val="Title-ProductName"/>
      </w:pPr>
      <w:r>
        <w:t>RM1xx Series</w:t>
      </w:r>
    </w:p>
    <w:p w14:paraId="6B04CAA1" w14:textId="77777777" w:rsidR="00CA4C12" w:rsidRPr="00751B4F" w:rsidRDefault="00327276" w:rsidP="00AD373F">
      <w:pPr>
        <w:pStyle w:val="SecondaryTitle"/>
      </w:pPr>
      <w:r w:rsidRPr="00751B4F">
        <w:t xml:space="preserve">Application Note </w:t>
      </w:r>
      <w:r w:rsidR="00751B4F" w:rsidRPr="00751B4F">
        <w:tab/>
        <w:t>v1.0</w:t>
      </w:r>
    </w:p>
    <w:p w14:paraId="31DE68FE" w14:textId="77777777" w:rsidR="00120DB9" w:rsidRDefault="00120DB9" w:rsidP="00AD373F">
      <w:pPr>
        <w:pStyle w:val="Heading1"/>
      </w:pPr>
      <w:r w:rsidRPr="00AD373F">
        <w:t>Intro</w:t>
      </w:r>
      <w:r w:rsidR="00C65E29">
        <w:tab/>
      </w:r>
      <w:r w:rsidRPr="00AD373F">
        <w:t>duction</w:t>
      </w:r>
      <w:r w:rsidR="00C65E29">
        <w:t xml:space="preserve"> </w:t>
      </w:r>
    </w:p>
    <w:p w14:paraId="30BA96F9" w14:textId="09597B98" w:rsidR="002D160D" w:rsidRDefault="002D160D" w:rsidP="009B7A1E">
      <w:r>
        <w:t>Cayenne is</w:t>
      </w:r>
      <w:ins w:id="0" w:author="Jamie Mccrae" w:date="2017-10-17T13:16:00Z">
        <w:r w:rsidR="00A04C22">
          <w:t xml:space="preserve"> an</w:t>
        </w:r>
      </w:ins>
      <w:r>
        <w:t xml:space="preserve"> IoT data processing system that can display transmitted data in visualized form</w:t>
      </w:r>
      <w:r w:rsidR="00197E97">
        <w:t xml:space="preserve"> with drag-and-drop configuration</w:t>
      </w:r>
      <w:r>
        <w:t>. A LoRaWAN server (e.g. The Things Network - TTN) can be set up so that it receives data from end-device</w:t>
      </w:r>
      <w:ins w:id="1" w:author="Jamie Mccrae" w:date="2017-10-17T13:17:00Z">
        <w:r w:rsidR="00A04C22">
          <w:t>s</w:t>
        </w:r>
      </w:ins>
      <w:r>
        <w:t xml:space="preserve"> and forwards that data to an external application server in the format it can understand. </w:t>
      </w:r>
      <w:commentRangeStart w:id="2"/>
      <w:del w:id="3" w:author="Seokwoo Yoon" w:date="2017-10-09T13:37:00Z">
        <w:r w:rsidDel="00E9692C">
          <w:delText xml:space="preserve">We </w:delText>
        </w:r>
      </w:del>
      <w:commentRangeEnd w:id="2"/>
      <w:ins w:id="4" w:author="Seokwoo Yoon" w:date="2017-10-09T13:37:00Z">
        <w:r w:rsidR="00E9692C">
          <w:t xml:space="preserve">This app note shows to capture </w:t>
        </w:r>
      </w:ins>
      <w:r w:rsidR="002857E9">
        <w:rPr>
          <w:rStyle w:val="CommentReference"/>
        </w:rPr>
        <w:commentReference w:id="2"/>
      </w:r>
      <w:del w:id="5" w:author="Seokwoo Yoon" w:date="2017-10-09T13:37:00Z">
        <w:r w:rsidDel="00E9692C">
          <w:delText xml:space="preserve">captured </w:delText>
        </w:r>
      </w:del>
      <w:r>
        <w:t xml:space="preserve">the data such as temperature on </w:t>
      </w:r>
      <w:ins w:id="6" w:author="Jamie Mccrae" w:date="2017-10-17T13:17:00Z">
        <w:r w:rsidR="00A04C22">
          <w:t xml:space="preserve">the </w:t>
        </w:r>
      </w:ins>
      <w:r>
        <w:t xml:space="preserve">DVK-RM191 and </w:t>
      </w:r>
      <w:del w:id="7" w:author="Jamie Mccrae" w:date="2017-10-17T13:17:00Z">
        <w:r w:rsidDel="00A04C22">
          <w:delText xml:space="preserve">sent </w:delText>
        </w:r>
      </w:del>
      <w:ins w:id="8" w:author="Jamie Mccrae" w:date="2017-10-17T13:17:00Z">
        <w:r w:rsidR="00A04C22">
          <w:t xml:space="preserve">send </w:t>
        </w:r>
      </w:ins>
      <w:r>
        <w:t>i</w:t>
      </w:r>
      <w:r w:rsidR="00197E97">
        <w:t>t over to Cayenne in order to show data in icon and graph</w:t>
      </w:r>
      <w:ins w:id="9" w:author="Jamie Mccrae" w:date="2017-10-17T13:17:00Z">
        <w:r w:rsidR="00A04C22">
          <w:t xml:space="preserve"> formats</w:t>
        </w:r>
      </w:ins>
      <w:r w:rsidR="00197E97">
        <w:t>.</w:t>
      </w:r>
      <w:del w:id="10" w:author="Jamie Mccrae" w:date="2017-10-17T13:17:00Z">
        <w:r w:rsidR="00197E97" w:rsidDel="00A04C22">
          <w:delText xml:space="preserve"> </w:delText>
        </w:r>
      </w:del>
    </w:p>
    <w:p w14:paraId="7ABCF659" w14:textId="77777777" w:rsidR="00C65E29" w:rsidRPr="00C65E29" w:rsidRDefault="00C65E29" w:rsidP="00C65E29">
      <w:pPr>
        <w:pStyle w:val="Heading1"/>
      </w:pPr>
      <w:r>
        <w:t>Requirement</w:t>
      </w:r>
    </w:p>
    <w:p w14:paraId="230884BA" w14:textId="22A09313" w:rsidR="00420411" w:rsidRDefault="009B7A1E" w:rsidP="00681EA5">
      <w:pPr>
        <w:pStyle w:val="1stBullet"/>
        <w:spacing w:before="60"/>
      </w:pPr>
      <w:r>
        <w:t>DVK-RM816 or DVK-RM191</w:t>
      </w:r>
      <w:r w:rsidR="00F973CE">
        <w:t xml:space="preserve"> </w:t>
      </w:r>
      <w:r>
        <w:t>with the latest firmware</w:t>
      </w:r>
      <w:r w:rsidR="006627B5">
        <w:t xml:space="preserve"> </w:t>
      </w:r>
      <w:commentRangeStart w:id="11"/>
      <w:commentRangeStart w:id="12"/>
      <w:r w:rsidR="006627B5">
        <w:t>(v</w:t>
      </w:r>
      <w:ins w:id="13" w:author="Seokwoo Yoon" w:date="2017-10-11T15:59:00Z">
        <w:r w:rsidR="001E0F58">
          <w:t>101.5.0.9</w:t>
        </w:r>
      </w:ins>
      <w:del w:id="14" w:author="Seokwoo Yoon" w:date="2017-10-11T15:59:00Z">
        <w:r w:rsidR="006627B5" w:rsidDel="001E0F58">
          <w:delText>17.4.1.0</w:delText>
        </w:r>
      </w:del>
      <w:r w:rsidR="006627B5">
        <w:t xml:space="preserve"> was used in this test</w:t>
      </w:r>
      <w:r w:rsidR="00197E97">
        <w:t xml:space="preserve"> with RM191</w:t>
      </w:r>
      <w:r w:rsidR="006627B5">
        <w:t>)</w:t>
      </w:r>
      <w:commentRangeEnd w:id="11"/>
      <w:r w:rsidR="00EB0D1F">
        <w:rPr>
          <w:rStyle w:val="CommentReference"/>
          <w:rFonts w:eastAsiaTheme="minorEastAsia" w:cstheme="minorBidi"/>
        </w:rPr>
        <w:commentReference w:id="11"/>
      </w:r>
      <w:commentRangeEnd w:id="12"/>
      <w:r w:rsidR="001E0F58">
        <w:rPr>
          <w:rStyle w:val="CommentReference"/>
          <w:rFonts w:eastAsiaTheme="minorEastAsia" w:cstheme="minorBidi"/>
        </w:rPr>
        <w:commentReference w:id="12"/>
      </w:r>
    </w:p>
    <w:p w14:paraId="42B1A8B6" w14:textId="65521E8E" w:rsidR="009B7A1E" w:rsidRDefault="00681EA5" w:rsidP="00681EA5">
      <w:pPr>
        <w:pStyle w:val="1stBullet"/>
        <w:spacing w:before="60"/>
      </w:pPr>
      <w:hyperlink r:id="rId14" w:history="1">
        <w:r w:rsidR="009B7A1E" w:rsidRPr="00420411">
          <w:rPr>
            <w:rStyle w:val="Hyperlink"/>
            <w:rFonts w:ascii="Calibri" w:hAnsi="Calibri"/>
          </w:rPr>
          <w:t>UwTerminalX</w:t>
        </w:r>
      </w:hyperlink>
      <w:r w:rsidR="009B7A1E">
        <w:t xml:space="preserve"> </w:t>
      </w:r>
      <w:commentRangeStart w:id="15"/>
      <w:commentRangeStart w:id="16"/>
      <w:r w:rsidR="00E63347">
        <w:t>(</w:t>
      </w:r>
      <w:r w:rsidR="009B7A1E">
        <w:t>v1.0</w:t>
      </w:r>
      <w:ins w:id="17" w:author="Seokwoo Yoon" w:date="2017-10-09T13:37:00Z">
        <w:r w:rsidR="00E9692C">
          <w:t>9a</w:t>
        </w:r>
      </w:ins>
      <w:del w:id="18" w:author="Seokwoo Yoon" w:date="2017-10-09T13:37:00Z">
        <w:r w:rsidR="009B7A1E" w:rsidDel="00E9692C">
          <w:delText>3</w:delText>
        </w:r>
      </w:del>
      <w:r w:rsidR="009B7A1E">
        <w:t xml:space="preserve"> or later</w:t>
      </w:r>
      <w:r w:rsidR="00E63347">
        <w:t xml:space="preserve"> recommended</w:t>
      </w:r>
      <w:r w:rsidR="009B7A1E">
        <w:t>)</w:t>
      </w:r>
      <w:commentRangeEnd w:id="15"/>
      <w:r w:rsidR="00EB0D1F">
        <w:rPr>
          <w:rStyle w:val="CommentReference"/>
          <w:rFonts w:eastAsiaTheme="minorEastAsia" w:cstheme="minorBidi"/>
        </w:rPr>
        <w:commentReference w:id="15"/>
      </w:r>
      <w:commentRangeEnd w:id="16"/>
      <w:r w:rsidR="001E0F58">
        <w:rPr>
          <w:rStyle w:val="CommentReference"/>
          <w:rFonts w:eastAsiaTheme="minorEastAsia" w:cstheme="minorBidi"/>
        </w:rPr>
        <w:commentReference w:id="16"/>
      </w:r>
    </w:p>
    <w:p w14:paraId="34A229D5" w14:textId="1C40C746" w:rsidR="009B7A1E" w:rsidRDefault="009B7A1E" w:rsidP="009B7A1E">
      <w:pPr>
        <w:pStyle w:val="1stBullet"/>
      </w:pPr>
      <w:r>
        <w:t>smartBASIC application</w:t>
      </w:r>
      <w:r w:rsidR="00957A7F">
        <w:t xml:space="preserve"> (cayenne.mydevice.sb</w:t>
      </w:r>
      <w:r>
        <w:t>)</w:t>
      </w:r>
    </w:p>
    <w:p w14:paraId="4C2B9071" w14:textId="77777777" w:rsidR="00BC7C67" w:rsidRDefault="009B7A1E" w:rsidP="00BC7C67">
      <w:pPr>
        <w:pStyle w:val="1stBullet"/>
      </w:pPr>
      <w:r>
        <w:t xml:space="preserve">LoRaWAN gateway (e.g. </w:t>
      </w:r>
      <w:hyperlink r:id="rId15" w:history="1">
        <w:r w:rsidRPr="009B7A1E">
          <w:rPr>
            <w:rStyle w:val="Hyperlink"/>
            <w:rFonts w:ascii="Calibri" w:hAnsi="Calibri"/>
          </w:rPr>
          <w:t>Laird Sentrius RG1xx</w:t>
        </w:r>
      </w:hyperlink>
      <w:r>
        <w:t>)</w:t>
      </w:r>
    </w:p>
    <w:p w14:paraId="3E512481" w14:textId="77777777" w:rsidR="00120DB9" w:rsidRDefault="00120DB9" w:rsidP="00AD373F">
      <w:pPr>
        <w:pStyle w:val="Heading1"/>
      </w:pPr>
      <w:r>
        <w:t>Overview</w:t>
      </w:r>
    </w:p>
    <w:p w14:paraId="2D9E7D99" w14:textId="27BA56F0" w:rsidR="00957A7F" w:rsidRPr="00957A7F" w:rsidRDefault="002D160D" w:rsidP="006627B5">
      <w:r>
        <w:t>This application note demonstrates that RM1xx captures data on its DVK and send</w:t>
      </w:r>
      <w:ins w:id="19" w:author="Jamie Mccrae" w:date="2017-10-17T13:18:00Z">
        <w:r w:rsidR="004E1C65">
          <w:t>s</w:t>
        </w:r>
      </w:ins>
      <w:r>
        <w:t xml:space="preserve"> it over </w:t>
      </w:r>
      <w:del w:id="20" w:author="Jamie Mccrae" w:date="2017-10-17T13:18:00Z">
        <w:r w:rsidDel="004E1C65">
          <w:delText xml:space="preserve">to </w:delText>
        </w:r>
      </w:del>
      <w:ins w:id="21" w:author="Jamie Mccrae" w:date="2017-10-17T13:18:00Z">
        <w:r w:rsidR="004E1C65">
          <w:t xml:space="preserve">a </w:t>
        </w:r>
      </w:ins>
      <w:r>
        <w:t xml:space="preserve">LoRa network. </w:t>
      </w:r>
      <w:ins w:id="22" w:author="Jamie Mccrae" w:date="2017-10-09T08:54:00Z">
        <w:r w:rsidR="00EB0D1F">
          <w:t xml:space="preserve">The </w:t>
        </w:r>
      </w:ins>
      <w:del w:id="23" w:author="Jamie Mccrae" w:date="2017-10-09T08:54:00Z">
        <w:r w:rsidDel="00EB0D1F">
          <w:delText xml:space="preserve">Gateway </w:delText>
        </w:r>
      </w:del>
      <w:ins w:id="24" w:author="Jamie Mccrae" w:date="2017-10-09T08:54:00Z">
        <w:r w:rsidR="00EB0D1F">
          <w:t xml:space="preserve">gateway </w:t>
        </w:r>
      </w:ins>
      <w:del w:id="25" w:author="Jamie Mccrae" w:date="2017-10-09T08:54:00Z">
        <w:r w:rsidDel="00EB0D1F">
          <w:delText xml:space="preserve">is </w:delText>
        </w:r>
      </w:del>
      <w:ins w:id="26" w:author="Jamie Mccrae" w:date="2017-10-09T08:54:00Z">
        <w:r w:rsidR="00EB0D1F">
          <w:t xml:space="preserve">will be </w:t>
        </w:r>
      </w:ins>
      <w:r>
        <w:t>set</w:t>
      </w:r>
      <w:r w:rsidR="00957A7F">
        <w:t xml:space="preserve"> </w:t>
      </w:r>
      <w:r>
        <w:t xml:space="preserve">up as packet forwarder pointing to TTN as destination, and TTN </w:t>
      </w:r>
      <w:ins w:id="27" w:author="Jamie Mccrae" w:date="2017-10-17T13:18:00Z">
        <w:r w:rsidR="004E1C65">
          <w:t xml:space="preserve">will be configured to </w:t>
        </w:r>
      </w:ins>
      <w:r>
        <w:t>redirect data from end-device</w:t>
      </w:r>
      <w:ins w:id="28" w:author="Jamie Mccrae" w:date="2017-10-17T13:18:00Z">
        <w:r w:rsidR="004E1C65">
          <w:t>s</w:t>
        </w:r>
      </w:ins>
      <w:r>
        <w:t xml:space="preserve"> to Cayenne MyDevice so that it can be displayed in widgets</w:t>
      </w:r>
      <w:r w:rsidR="00957A7F">
        <w:t xml:space="preserve"> on a browser</w:t>
      </w:r>
      <w:r>
        <w:t>.</w:t>
      </w:r>
      <w:r w:rsidR="00957A7F">
        <w:t xml:space="preserve"> </w:t>
      </w:r>
    </w:p>
    <w:p w14:paraId="6D9F88F1" w14:textId="21CA8189" w:rsidR="00E63347" w:rsidRDefault="00E63347" w:rsidP="00E63347">
      <w:pPr>
        <w:pStyle w:val="Heading1"/>
      </w:pPr>
      <w:r>
        <w:t>Test Setup</w:t>
      </w:r>
    </w:p>
    <w:p w14:paraId="51B7D099" w14:textId="50A362A2" w:rsidR="002D160D" w:rsidRDefault="00D43EB2" w:rsidP="00D43EB2">
      <w:pPr>
        <w:pStyle w:val="1stBullet"/>
        <w:numPr>
          <w:ilvl w:val="0"/>
          <w:numId w:val="0"/>
        </w:numPr>
      </w:pPr>
      <w:r>
        <w:t xml:space="preserve">First, DVK needs to be set so that </w:t>
      </w:r>
      <w:r w:rsidR="000C4665">
        <w:t>RM1xx</w:t>
      </w:r>
      <w:r>
        <w:t xml:space="preserve"> can access </w:t>
      </w:r>
      <w:del w:id="29" w:author="Jamie Mccrae" w:date="2017-10-09T08:54:00Z">
        <w:r w:rsidDel="00F65790">
          <w:delText xml:space="preserve">to </w:delText>
        </w:r>
      </w:del>
      <w:ins w:id="30" w:author="Jamie Mccrae" w:date="2017-10-09T08:54:00Z">
        <w:r w:rsidR="00F65790">
          <w:t xml:space="preserve">the </w:t>
        </w:r>
      </w:ins>
      <w:r>
        <w:t>temperature sensor and Button1</w:t>
      </w:r>
      <w:r w:rsidR="000C4665">
        <w:t>, Button2 and LED5</w:t>
      </w:r>
      <w:r>
        <w:t xml:space="preserve">. </w:t>
      </w:r>
      <w:r w:rsidR="000C4665">
        <w:t>(</w:t>
      </w:r>
      <w:ins w:id="31" w:author="Seokwoo Yoon" w:date="2017-10-09T13:47:00Z">
        <w:r w:rsidR="00E9692C">
          <w:fldChar w:fldCharType="begin"/>
        </w:r>
        <w:r w:rsidR="00E9692C">
          <w:instrText xml:space="preserve"> HYPERLINK  \l "Figure1" </w:instrText>
        </w:r>
        <w:r w:rsidR="00E9692C">
          <w:fldChar w:fldCharType="separate"/>
        </w:r>
        <w:commentRangeStart w:id="32"/>
        <w:commentRangeStart w:id="33"/>
        <w:r w:rsidR="000C4665" w:rsidRPr="00E9692C">
          <w:rPr>
            <w:rStyle w:val="Hyperlink"/>
            <w:rFonts w:ascii="Calibri" w:hAnsi="Calibri"/>
          </w:rPr>
          <w:t>Figure</w:t>
        </w:r>
        <w:r w:rsidR="00F65790" w:rsidRPr="00E9692C">
          <w:rPr>
            <w:rStyle w:val="Hyperlink"/>
            <w:rFonts w:ascii="Calibri" w:hAnsi="Calibri"/>
          </w:rPr>
          <w:t xml:space="preserve"> </w:t>
        </w:r>
        <w:r w:rsidR="000C4665" w:rsidRPr="00E9692C">
          <w:rPr>
            <w:rStyle w:val="Hyperlink"/>
            <w:rFonts w:ascii="Calibri" w:hAnsi="Calibri"/>
          </w:rPr>
          <w:t>1</w:t>
        </w:r>
        <w:r w:rsidR="00E9692C">
          <w:fldChar w:fldCharType="end"/>
        </w:r>
      </w:ins>
      <w:r w:rsidR="000C4665">
        <w:t xml:space="preserve"> and </w:t>
      </w:r>
      <w:commentRangeEnd w:id="32"/>
      <w:commentRangeEnd w:id="33"/>
      <w:ins w:id="34" w:author="Seokwoo Yoon" w:date="2017-10-11T16:03:00Z">
        <w:r w:rsidR="001E0F58">
          <w:fldChar w:fldCharType="begin"/>
        </w:r>
        <w:r w:rsidR="001E0F58">
          <w:instrText xml:space="preserve"> HYPERLINK  \l "Figure2" </w:instrText>
        </w:r>
        <w:r w:rsidR="001E0F58">
          <w:fldChar w:fldCharType="separate"/>
        </w:r>
        <w:r w:rsidR="001E0F58" w:rsidRPr="001E0F58">
          <w:rPr>
            <w:rStyle w:val="Hyperlink"/>
            <w:rFonts w:ascii="Calibri" w:hAnsi="Calibri"/>
          </w:rPr>
          <w:t>Figure 2</w:t>
        </w:r>
        <w:r w:rsidR="00F65790" w:rsidRPr="001E0F58">
          <w:rPr>
            <w:rStyle w:val="Hyperlink"/>
            <w:rFonts w:ascii="Calibri" w:eastAsiaTheme="minorEastAsia" w:hAnsi="Calibri" w:cstheme="minorBidi"/>
            <w:sz w:val="16"/>
            <w:szCs w:val="16"/>
          </w:rPr>
          <w:commentReference w:id="32"/>
        </w:r>
        <w:r w:rsidR="001E0F58" w:rsidRPr="001E0F58">
          <w:rPr>
            <w:rStyle w:val="Hyperlink"/>
            <w:rFonts w:ascii="Calibri" w:eastAsiaTheme="minorEastAsia" w:hAnsi="Calibri" w:cstheme="minorBidi"/>
            <w:sz w:val="16"/>
            <w:szCs w:val="16"/>
          </w:rPr>
          <w:commentReference w:id="33"/>
        </w:r>
        <w:r w:rsidR="001E0F58">
          <w:fldChar w:fldCharType="end"/>
        </w:r>
      </w:ins>
      <w:r w:rsidR="000C4665">
        <w:t xml:space="preserve">) </w:t>
      </w:r>
    </w:p>
    <w:p w14:paraId="65F538FE" w14:textId="77777777" w:rsidR="000C4665" w:rsidRDefault="002D160D" w:rsidP="000C4665">
      <w:pPr>
        <w:pStyle w:val="1stBullet"/>
        <w:keepNext/>
        <w:numPr>
          <w:ilvl w:val="0"/>
          <w:numId w:val="0"/>
        </w:numPr>
      </w:pPr>
      <w:bookmarkStart w:id="35" w:name="Figure1"/>
      <w:r>
        <w:rPr>
          <w:noProof/>
        </w:rPr>
        <w:drawing>
          <wp:inline distT="0" distB="0" distL="0" distR="0" wp14:anchorId="18EB8A70" wp14:editId="485BB639">
            <wp:extent cx="6391275" cy="1619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1619250"/>
                    </a:xfrm>
                    <a:prstGeom prst="rect">
                      <a:avLst/>
                    </a:prstGeom>
                    <a:noFill/>
                    <a:ln>
                      <a:noFill/>
                    </a:ln>
                  </pic:spPr>
                </pic:pic>
              </a:graphicData>
            </a:graphic>
          </wp:inline>
        </w:drawing>
      </w:r>
      <w:bookmarkEnd w:id="35"/>
    </w:p>
    <w:p w14:paraId="08F65810" w14:textId="5E57615F" w:rsidR="002D160D" w:rsidRDefault="000C4665" w:rsidP="000C4665">
      <w:pPr>
        <w:pStyle w:val="Caption"/>
      </w:pPr>
      <w:r>
        <w:t xml:space="preserve">Figure </w:t>
      </w:r>
      <w:fldSimple w:instr=" SEQ Figure \* ARABIC ">
        <w:r w:rsidR="00F1080E">
          <w:rPr>
            <w:noProof/>
          </w:rPr>
          <w:t>1</w:t>
        </w:r>
      </w:fldSimple>
      <w:r>
        <w:t xml:space="preserve"> Hardware pin setup (J7pin1-2, J7 pin3 - SIO_28, J8 pin 1-2)</w:t>
      </w:r>
    </w:p>
    <w:p w14:paraId="681EC41B" w14:textId="2572620E" w:rsidR="000C4665" w:rsidRDefault="001E0F58" w:rsidP="000C4665">
      <w:pPr>
        <w:pStyle w:val="1stBullet"/>
        <w:keepNext/>
        <w:numPr>
          <w:ilvl w:val="0"/>
          <w:numId w:val="0"/>
        </w:numPr>
      </w:pPr>
      <w:bookmarkStart w:id="36" w:name="Figure2"/>
      <w:commentRangeStart w:id="37"/>
      <w:commentRangeStart w:id="38"/>
      <w:ins w:id="39" w:author="Seokwoo Yoon" w:date="2017-10-11T16:02:00Z">
        <w:r>
          <w:rPr>
            <w:noProof/>
          </w:rPr>
          <w:lastRenderedPageBreak/>
          <w:drawing>
            <wp:inline distT="0" distB="0" distL="0" distR="0" wp14:anchorId="664AD6CB" wp14:editId="4D1122D7">
              <wp:extent cx="6391275" cy="3152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3152775"/>
                      </a:xfrm>
                      <a:prstGeom prst="rect">
                        <a:avLst/>
                      </a:prstGeom>
                      <a:noFill/>
                      <a:ln>
                        <a:noFill/>
                      </a:ln>
                    </pic:spPr>
                  </pic:pic>
                </a:graphicData>
              </a:graphic>
            </wp:inline>
          </w:drawing>
        </w:r>
      </w:ins>
      <w:bookmarkEnd w:id="36"/>
      <w:del w:id="40" w:author="Seokwoo Yoon" w:date="2017-10-11T16:02:00Z">
        <w:r w:rsidR="000C4665" w:rsidDel="001E0F58">
          <w:rPr>
            <w:noProof/>
          </w:rPr>
          <w:drawing>
            <wp:inline distT="0" distB="0" distL="0" distR="0" wp14:anchorId="610AC781" wp14:editId="19616379">
              <wp:extent cx="64008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152775"/>
                      </a:xfrm>
                      <a:prstGeom prst="rect">
                        <a:avLst/>
                      </a:prstGeom>
                      <a:noFill/>
                      <a:ln>
                        <a:noFill/>
                      </a:ln>
                    </pic:spPr>
                  </pic:pic>
                </a:graphicData>
              </a:graphic>
            </wp:inline>
          </w:drawing>
        </w:r>
      </w:del>
      <w:commentRangeEnd w:id="37"/>
      <w:r w:rsidR="002857E9">
        <w:rPr>
          <w:rStyle w:val="CommentReference"/>
          <w:rFonts w:eastAsiaTheme="minorEastAsia" w:cstheme="minorBidi"/>
        </w:rPr>
        <w:commentReference w:id="37"/>
      </w:r>
      <w:commentRangeEnd w:id="38"/>
      <w:r>
        <w:rPr>
          <w:rStyle w:val="CommentReference"/>
          <w:rFonts w:eastAsiaTheme="minorEastAsia" w:cstheme="minorBidi"/>
        </w:rPr>
        <w:commentReference w:id="38"/>
      </w:r>
    </w:p>
    <w:p w14:paraId="3155420C" w14:textId="1EEC30B3" w:rsidR="002D160D" w:rsidRDefault="000C4665" w:rsidP="000C4665">
      <w:pPr>
        <w:pStyle w:val="Caption"/>
      </w:pPr>
      <w:r>
        <w:t xml:space="preserve">Figure </w:t>
      </w:r>
      <w:fldSimple w:instr=" SEQ Figure \* ARABIC ">
        <w:r w:rsidR="00F1080E">
          <w:rPr>
            <w:noProof/>
          </w:rPr>
          <w:t>2</w:t>
        </w:r>
      </w:fldSimple>
      <w:r>
        <w:t xml:space="preserve"> Hardware pin setup (J18 pin 2-3</w:t>
      </w:r>
      <w:ins w:id="41" w:author="Seokwoo Yoon" w:date="2017-10-11T16:03:00Z">
        <w:r w:rsidR="001E0F58">
          <w:t>, J20, J21, J24</w:t>
        </w:r>
      </w:ins>
      <w:r>
        <w:t>)</w:t>
      </w:r>
    </w:p>
    <w:p w14:paraId="419CD274" w14:textId="00F909DC" w:rsidR="008336E4" w:rsidRDefault="008336E4" w:rsidP="001D02D0">
      <w:pPr>
        <w:rPr>
          <w:lang w:val="en-GB"/>
        </w:rPr>
      </w:pPr>
      <w:r>
        <w:rPr>
          <w:lang w:val="en-GB"/>
        </w:rPr>
        <w:t xml:space="preserve">Now, </w:t>
      </w:r>
      <w:r w:rsidR="000C4665">
        <w:rPr>
          <w:lang w:val="en-GB"/>
        </w:rPr>
        <w:t xml:space="preserve">TTN and Cayenne need to be set up. </w:t>
      </w:r>
    </w:p>
    <w:p w14:paraId="38427858" w14:textId="77777777" w:rsidR="008336E4" w:rsidRDefault="008336E4" w:rsidP="008336E4">
      <w:pPr>
        <w:numPr>
          <w:ilvl w:val="0"/>
          <w:numId w:val="46"/>
        </w:numPr>
        <w:spacing w:before="0" w:after="0"/>
        <w:rPr>
          <w:rFonts w:eastAsia="Times New Roman"/>
        </w:rPr>
      </w:pPr>
      <w:r>
        <w:rPr>
          <w:rFonts w:eastAsia="Times New Roman"/>
          <w:lang w:val="en-GB"/>
        </w:rPr>
        <w:t xml:space="preserve">Register for an account on cayenne </w:t>
      </w:r>
      <w:hyperlink r:id="rId19" w:history="1">
        <w:r>
          <w:rPr>
            <w:rStyle w:val="Hyperlink"/>
            <w:rFonts w:eastAsia="Times New Roman"/>
            <w:lang w:val="en-GB"/>
          </w:rPr>
          <w:t>https://cayenne.mydevices.com/cayenne/dashboard/start</w:t>
        </w:r>
      </w:hyperlink>
      <w:r>
        <w:rPr>
          <w:rFonts w:eastAsia="Times New Roman"/>
          <w:lang w:val="en-GB"/>
        </w:rPr>
        <w:t xml:space="preserve"> and verify your account</w:t>
      </w:r>
    </w:p>
    <w:p w14:paraId="690F9764" w14:textId="77777777" w:rsidR="008336E4" w:rsidRDefault="008336E4" w:rsidP="008336E4">
      <w:pPr>
        <w:numPr>
          <w:ilvl w:val="0"/>
          <w:numId w:val="46"/>
        </w:numPr>
        <w:spacing w:before="0" w:after="0"/>
        <w:rPr>
          <w:rFonts w:eastAsia="Times New Roman"/>
        </w:rPr>
      </w:pPr>
      <w:r>
        <w:rPr>
          <w:rFonts w:eastAsia="Times New Roman"/>
          <w:lang w:val="en-GB"/>
        </w:rPr>
        <w:t xml:space="preserve">Sign up for a TTN account and login on </w:t>
      </w:r>
      <w:hyperlink r:id="rId20" w:history="1">
        <w:r>
          <w:rPr>
            <w:rStyle w:val="Hyperlink"/>
            <w:rFonts w:eastAsia="Times New Roman"/>
            <w:lang w:val="en-GB"/>
          </w:rPr>
          <w:t>https://console.thethingsnetwork.org/</w:t>
        </w:r>
      </w:hyperlink>
    </w:p>
    <w:p w14:paraId="162FC5DA" w14:textId="2CDD6899" w:rsidR="008336E4" w:rsidRPr="008336E4" w:rsidRDefault="008336E4" w:rsidP="008336E4">
      <w:pPr>
        <w:numPr>
          <w:ilvl w:val="0"/>
          <w:numId w:val="46"/>
        </w:numPr>
        <w:spacing w:before="0" w:after="0"/>
        <w:rPr>
          <w:rFonts w:eastAsia="Times New Roman"/>
        </w:rPr>
      </w:pPr>
      <w:r>
        <w:rPr>
          <w:rFonts w:eastAsia="Times New Roman"/>
          <w:lang w:val="en-GB"/>
        </w:rPr>
        <w:t xml:space="preserve">Set up your gateway, application, end-devices </w:t>
      </w:r>
      <w:r w:rsidR="00BE79DE">
        <w:rPr>
          <w:rFonts w:eastAsia="Times New Roman"/>
          <w:lang w:val="en-GB"/>
        </w:rPr>
        <w:t>on</w:t>
      </w:r>
      <w:r>
        <w:rPr>
          <w:rFonts w:eastAsia="Times New Roman"/>
          <w:lang w:val="en-GB"/>
        </w:rPr>
        <w:t xml:space="preserve"> TTN </w:t>
      </w:r>
    </w:p>
    <w:p w14:paraId="41C5EC99" w14:textId="77777777" w:rsidR="008336E4" w:rsidRPr="008336E4" w:rsidRDefault="00681EA5" w:rsidP="008336E4">
      <w:pPr>
        <w:pStyle w:val="ListParagraph"/>
        <w:numPr>
          <w:ilvl w:val="0"/>
          <w:numId w:val="48"/>
        </w:numPr>
        <w:spacing w:before="0" w:after="0"/>
        <w:rPr>
          <w:rFonts w:eastAsia="Times New Roman"/>
        </w:rPr>
      </w:pPr>
      <w:hyperlink r:id="rId21" w:history="1">
        <w:r w:rsidR="008336E4" w:rsidRPr="008336E4">
          <w:rPr>
            <w:rStyle w:val="Hyperlink"/>
            <w:rFonts w:ascii="Calibri" w:eastAsia="Times New Roman" w:hAnsi="Calibri"/>
            <w:lang w:val="en-GB"/>
          </w:rPr>
          <w:t>https://www.thethingsnetwork.org/docs/gateways/registration.html</w:t>
        </w:r>
      </w:hyperlink>
    </w:p>
    <w:p w14:paraId="61129075" w14:textId="77777777" w:rsidR="008336E4" w:rsidRDefault="00681EA5" w:rsidP="008336E4">
      <w:pPr>
        <w:pStyle w:val="ListParagraph"/>
        <w:numPr>
          <w:ilvl w:val="0"/>
          <w:numId w:val="48"/>
        </w:numPr>
        <w:spacing w:before="0" w:after="0"/>
        <w:rPr>
          <w:rFonts w:eastAsia="Times New Roman"/>
        </w:rPr>
      </w:pPr>
      <w:hyperlink r:id="rId22" w:history="1">
        <w:r w:rsidR="008336E4" w:rsidRPr="00671CE0">
          <w:rPr>
            <w:rStyle w:val="Hyperlink"/>
            <w:rFonts w:ascii="Calibri" w:eastAsia="Times New Roman" w:hAnsi="Calibri"/>
          </w:rPr>
          <w:t>https://www.thethingsnetwork.org/docs/applications/add.html</w:t>
        </w:r>
      </w:hyperlink>
      <w:r w:rsidR="008336E4">
        <w:rPr>
          <w:rFonts w:eastAsia="Times New Roman"/>
        </w:rPr>
        <w:t xml:space="preserve"> </w:t>
      </w:r>
    </w:p>
    <w:p w14:paraId="203CC168" w14:textId="77777777" w:rsidR="008336E4" w:rsidRPr="008336E4" w:rsidRDefault="00681EA5" w:rsidP="008336E4">
      <w:pPr>
        <w:pStyle w:val="ListParagraph"/>
        <w:numPr>
          <w:ilvl w:val="0"/>
          <w:numId w:val="48"/>
        </w:numPr>
        <w:spacing w:before="0" w:after="0"/>
        <w:rPr>
          <w:rFonts w:eastAsia="Times New Roman"/>
        </w:rPr>
      </w:pPr>
      <w:hyperlink r:id="rId23" w:history="1">
        <w:r w:rsidR="008336E4" w:rsidRPr="00671CE0">
          <w:rPr>
            <w:rStyle w:val="Hyperlink"/>
            <w:rFonts w:ascii="Calibri" w:eastAsia="Times New Roman" w:hAnsi="Calibri"/>
          </w:rPr>
          <w:t>https://www.thethingsnetwork.org/docs/devices/registration.html</w:t>
        </w:r>
      </w:hyperlink>
      <w:r w:rsidR="008336E4">
        <w:rPr>
          <w:rFonts w:eastAsia="Times New Roman"/>
        </w:rPr>
        <w:t xml:space="preserve"> </w:t>
      </w:r>
    </w:p>
    <w:p w14:paraId="55D471A5" w14:textId="09301C1B" w:rsidR="008336E4" w:rsidRDefault="008336E4" w:rsidP="008336E4">
      <w:pPr>
        <w:numPr>
          <w:ilvl w:val="0"/>
          <w:numId w:val="46"/>
        </w:numPr>
        <w:spacing w:before="0" w:after="0"/>
        <w:rPr>
          <w:rFonts w:eastAsia="Times New Roman"/>
        </w:rPr>
      </w:pPr>
      <w:r>
        <w:rPr>
          <w:rFonts w:eastAsia="Times New Roman"/>
          <w:lang w:val="en-GB"/>
        </w:rPr>
        <w:t>Add a new device on Cayenne. LoRa &gt; The Things Network &gt; Cayenne LPP, paste the dev EUI here</w:t>
      </w:r>
      <w:ins w:id="42" w:author="Jamie Mccrae" w:date="2017-10-17T13:19:00Z">
        <w:r w:rsidR="004E1C65">
          <w:rPr>
            <w:rFonts w:eastAsia="Times New Roman"/>
            <w:lang w:val="en-GB"/>
          </w:rPr>
          <w:t xml:space="preserve"> from TTN</w:t>
        </w:r>
      </w:ins>
      <w:r>
        <w:rPr>
          <w:rFonts w:eastAsia="Times New Roman"/>
          <w:lang w:val="en-GB"/>
        </w:rPr>
        <w:t xml:space="preserve"> and add it</w:t>
      </w:r>
    </w:p>
    <w:p w14:paraId="5218AFFD" w14:textId="2B5EB86E" w:rsidR="00586657" w:rsidRPr="00586657" w:rsidRDefault="008336E4" w:rsidP="00681EA5">
      <w:pPr>
        <w:numPr>
          <w:ilvl w:val="0"/>
          <w:numId w:val="46"/>
        </w:numPr>
        <w:spacing w:before="0" w:after="0"/>
        <w:rPr>
          <w:rFonts w:eastAsia="Times New Roman"/>
        </w:rPr>
      </w:pPr>
      <w:r w:rsidRPr="00586657">
        <w:rPr>
          <w:rFonts w:eastAsia="Times New Roman"/>
          <w:lang w:val="en-GB"/>
        </w:rPr>
        <w:t>On TTN, go back to the application &gt;</w:t>
      </w:r>
      <w:r w:rsidR="000C4665">
        <w:rPr>
          <w:rFonts w:eastAsia="Times New Roman"/>
          <w:lang w:val="en-GB"/>
        </w:rPr>
        <w:t xml:space="preserve"> </w:t>
      </w:r>
      <w:r w:rsidRPr="00586657">
        <w:rPr>
          <w:rFonts w:eastAsia="Times New Roman"/>
          <w:lang w:val="en-GB"/>
        </w:rPr>
        <w:t>integrations tab, and then click add integration and select cayenne, the</w:t>
      </w:r>
      <w:ins w:id="43" w:author="Jamie Mccrae" w:date="2017-10-17T13:19:00Z">
        <w:r w:rsidR="004E1C65">
          <w:rPr>
            <w:rFonts w:eastAsia="Times New Roman"/>
            <w:lang w:val="en-GB"/>
          </w:rPr>
          <w:t>n put the</w:t>
        </w:r>
      </w:ins>
      <w:r w:rsidRPr="00586657">
        <w:rPr>
          <w:rFonts w:eastAsia="Times New Roman"/>
          <w:lang w:val="en-GB"/>
        </w:rPr>
        <w:t xml:space="preserve"> process ID you get from the Cayenne page URL after the /lora/ part of the URL (for example</w:t>
      </w:r>
      <w:r w:rsidR="000C4665">
        <w:rPr>
          <w:rFonts w:eastAsia="Times New Roman"/>
          <w:lang w:val="en-GB"/>
        </w:rPr>
        <w:t>,</w:t>
      </w:r>
      <w:r w:rsidRPr="00586657">
        <w:rPr>
          <w:rFonts w:eastAsia="Times New Roman"/>
          <w:lang w:val="en-GB"/>
        </w:rPr>
        <w:t xml:space="preserve"> the highlighted </w:t>
      </w:r>
      <w:ins w:id="44" w:author="Seokwoo Yoon" w:date="2017-10-11T16:04:00Z">
        <w:r w:rsidR="00A91732">
          <w:rPr>
            <w:rFonts w:eastAsia="Times New Roman"/>
            <w:lang w:val="en-GB"/>
          </w:rPr>
          <w:t xml:space="preserve">part </w:t>
        </w:r>
      </w:ins>
      <w:commentRangeStart w:id="45"/>
      <w:commentRangeStart w:id="46"/>
      <w:r w:rsidRPr="00586657">
        <w:rPr>
          <w:rFonts w:eastAsia="Times New Roman"/>
          <w:lang w:val="en-GB"/>
        </w:rPr>
        <w:t>in</w:t>
      </w:r>
      <w:commentRangeEnd w:id="45"/>
      <w:r w:rsidR="001C2C69">
        <w:rPr>
          <w:rStyle w:val="CommentReference"/>
        </w:rPr>
        <w:commentReference w:id="45"/>
      </w:r>
      <w:commentRangeEnd w:id="46"/>
      <w:r w:rsidR="00A91732">
        <w:rPr>
          <w:rStyle w:val="CommentReference"/>
        </w:rPr>
        <w:commentReference w:id="46"/>
      </w:r>
      <w:r w:rsidRPr="00586657">
        <w:rPr>
          <w:rFonts w:eastAsia="Times New Roman"/>
          <w:lang w:val="en-GB"/>
        </w:rPr>
        <w:t xml:space="preserve"> </w:t>
      </w:r>
      <w:hyperlink r:id="rId24" w:history="1">
        <w:r w:rsidR="00586657" w:rsidRPr="00671CE0">
          <w:rPr>
            <w:rStyle w:val="Hyperlink"/>
            <w:rFonts w:ascii="Calibri" w:eastAsia="Times New Roman" w:hAnsi="Calibri"/>
            <w:lang w:val="en-GB"/>
          </w:rPr>
          <w:t>https://cayenne.mydevices.com/cayenne/dashboard/lora/</w:t>
        </w:r>
        <w:r w:rsidR="00586657" w:rsidRPr="00671CE0">
          <w:rPr>
            <w:rStyle w:val="Hyperlink"/>
            <w:rFonts w:ascii="Calibri" w:eastAsia="Times New Roman" w:hAnsi="Calibri"/>
            <w:highlight w:val="yellow"/>
            <w:lang w:val="en-GB"/>
          </w:rPr>
          <w:t>3e795080-xxxx-xxxx-xxxx-51a105d3afc2</w:t>
        </w:r>
      </w:hyperlink>
      <w:r w:rsidR="000C4665">
        <w:rPr>
          <w:rFonts w:eastAsia="Times New Roman"/>
          <w:lang w:val="en-GB"/>
        </w:rPr>
        <w:t>)</w:t>
      </w:r>
    </w:p>
    <w:p w14:paraId="18247014" w14:textId="68C939BE" w:rsidR="008336E4" w:rsidRPr="00586657" w:rsidRDefault="008336E4" w:rsidP="00681EA5">
      <w:pPr>
        <w:numPr>
          <w:ilvl w:val="0"/>
          <w:numId w:val="46"/>
        </w:numPr>
        <w:spacing w:before="0" w:after="0"/>
        <w:rPr>
          <w:rFonts w:eastAsia="Times New Roman"/>
        </w:rPr>
      </w:pPr>
      <w:r w:rsidRPr="00586657">
        <w:rPr>
          <w:rFonts w:eastAsia="Times New Roman"/>
          <w:lang w:val="en-GB"/>
        </w:rPr>
        <w:t xml:space="preserve">Go to </w:t>
      </w:r>
      <w:del w:id="47" w:author="Jamie Mccrae" w:date="2017-10-17T13:19:00Z">
        <w:r w:rsidRPr="00586657" w:rsidDel="004E1C65">
          <w:rPr>
            <w:rFonts w:eastAsia="Times New Roman"/>
            <w:lang w:val="en-GB"/>
          </w:rPr>
          <w:delText xml:space="preserve">the </w:delText>
        </w:r>
      </w:del>
      <w:ins w:id="48" w:author="Jamie Mccrae" w:date="2017-10-17T13:19:00Z">
        <w:r w:rsidR="004E1C65">
          <w:rPr>
            <w:rFonts w:eastAsia="Times New Roman"/>
            <w:lang w:val="en-GB"/>
          </w:rPr>
          <w:t>TTN’s</w:t>
        </w:r>
      </w:ins>
      <w:ins w:id="49" w:author="Jamie Mccrae" w:date="2017-10-17T13:20:00Z">
        <w:r w:rsidR="004E1C65">
          <w:rPr>
            <w:rFonts w:eastAsia="Times New Roman"/>
            <w:lang w:val="en-GB"/>
          </w:rPr>
          <w:t xml:space="preserve"> application</w:t>
        </w:r>
      </w:ins>
      <w:ins w:id="50" w:author="Jamie Mccrae" w:date="2017-10-17T13:19:00Z">
        <w:r w:rsidR="004E1C65" w:rsidRPr="00586657">
          <w:rPr>
            <w:rFonts w:eastAsia="Times New Roman"/>
            <w:lang w:val="en-GB"/>
          </w:rPr>
          <w:t xml:space="preserve"> </w:t>
        </w:r>
      </w:ins>
      <w:r w:rsidRPr="00586657">
        <w:rPr>
          <w:rFonts w:eastAsia="Times New Roman"/>
          <w:lang w:val="en-GB"/>
        </w:rPr>
        <w:t>payload formats tab and change it to ‘Cayenne LPP’</w:t>
      </w:r>
      <w:r w:rsidR="00586657">
        <w:rPr>
          <w:rFonts w:eastAsia="Times New Roman"/>
          <w:lang w:val="en-GB"/>
        </w:rPr>
        <w:t xml:space="preserve"> from custom. </w:t>
      </w:r>
    </w:p>
    <w:p w14:paraId="7C579284" w14:textId="77777777" w:rsidR="000C4665" w:rsidRDefault="000C4665" w:rsidP="008336E4">
      <w:pPr>
        <w:rPr>
          <w:lang w:val="en-GB"/>
        </w:rPr>
      </w:pPr>
    </w:p>
    <w:p w14:paraId="3A073B3D" w14:textId="68AA6E1A" w:rsidR="000C4665" w:rsidRDefault="000C4665" w:rsidP="000C4665">
      <w:pPr>
        <w:rPr>
          <w:lang w:val="en-GB"/>
        </w:rPr>
      </w:pPr>
      <w:r>
        <w:rPr>
          <w:lang w:val="en-GB"/>
        </w:rPr>
        <w:t xml:space="preserve">Then, RM1xx </w:t>
      </w:r>
      <w:r w:rsidR="00197E97">
        <w:rPr>
          <w:lang w:val="en-GB"/>
        </w:rPr>
        <w:t>needs to</w:t>
      </w:r>
      <w:r>
        <w:rPr>
          <w:lang w:val="en-GB"/>
        </w:rPr>
        <w:t xml:space="preserve"> be set up.</w:t>
      </w:r>
    </w:p>
    <w:p w14:paraId="23081193" w14:textId="4D8D2C4E" w:rsidR="000C4665" w:rsidRDefault="000C4665" w:rsidP="000C4665">
      <w:pPr>
        <w:pStyle w:val="ListParagraph"/>
        <w:numPr>
          <w:ilvl w:val="0"/>
          <w:numId w:val="49"/>
        </w:numPr>
        <w:rPr>
          <w:lang w:val="en-GB"/>
        </w:rPr>
      </w:pPr>
      <w:commentRangeStart w:id="51"/>
      <w:commentRangeStart w:id="52"/>
      <w:r>
        <w:rPr>
          <w:lang w:val="en-GB"/>
        </w:rPr>
        <w:t xml:space="preserve">Open up </w:t>
      </w:r>
      <w:commentRangeStart w:id="53"/>
      <w:commentRangeStart w:id="54"/>
      <w:commentRangeStart w:id="55"/>
      <w:commentRangeStart w:id="56"/>
      <w:r>
        <w:rPr>
          <w:lang w:val="en-GB"/>
        </w:rPr>
        <w:t>UwTerminal</w:t>
      </w:r>
      <w:ins w:id="57" w:author="Seokwoo Yoon" w:date="2017-10-11T16:04:00Z">
        <w:r w:rsidR="00A91732">
          <w:rPr>
            <w:lang w:val="en-GB"/>
          </w:rPr>
          <w:t>X</w:t>
        </w:r>
      </w:ins>
      <w:r>
        <w:rPr>
          <w:lang w:val="en-GB"/>
        </w:rPr>
        <w:t xml:space="preserve"> </w:t>
      </w:r>
      <w:commentRangeEnd w:id="53"/>
      <w:r w:rsidR="00C73235">
        <w:rPr>
          <w:rStyle w:val="CommentReference"/>
        </w:rPr>
        <w:commentReference w:id="53"/>
      </w:r>
      <w:commentRangeEnd w:id="54"/>
      <w:r w:rsidR="00A91732">
        <w:rPr>
          <w:rStyle w:val="CommentReference"/>
        </w:rPr>
        <w:commentReference w:id="54"/>
      </w:r>
      <w:commentRangeEnd w:id="55"/>
      <w:r w:rsidR="004E1C65">
        <w:rPr>
          <w:rStyle w:val="CommentReference"/>
        </w:rPr>
        <w:commentReference w:id="55"/>
      </w:r>
      <w:commentRangeEnd w:id="56"/>
      <w:r w:rsidR="00E43410">
        <w:rPr>
          <w:rStyle w:val="CommentReference"/>
        </w:rPr>
        <w:commentReference w:id="56"/>
      </w:r>
      <w:r>
        <w:rPr>
          <w:lang w:val="en-GB"/>
        </w:rPr>
        <w:t>and configure</w:t>
      </w:r>
      <w:ins w:id="58" w:author="Jamie Mccrae" w:date="2017-10-17T13:22:00Z">
        <w:r w:rsidR="004E1C65">
          <w:rPr>
            <w:lang w:val="en-GB"/>
          </w:rPr>
          <w:t xml:space="preserve"> the</w:t>
        </w:r>
      </w:ins>
      <w:r>
        <w:rPr>
          <w:lang w:val="en-GB"/>
        </w:rPr>
        <w:t xml:space="preserve"> AppEUI, DevEUI and AppKey </w:t>
      </w:r>
      <w:del w:id="59" w:author="Jamie Mccrae" w:date="2017-10-17T13:22:00Z">
        <w:r w:rsidDel="004E1C65">
          <w:rPr>
            <w:lang w:val="en-GB"/>
          </w:rPr>
          <w:delText xml:space="preserve">that </w:delText>
        </w:r>
      </w:del>
      <w:ins w:id="60" w:author="Jamie Mccrae" w:date="2017-10-17T13:22:00Z">
        <w:r w:rsidR="004E1C65">
          <w:rPr>
            <w:lang w:val="en-GB"/>
          </w:rPr>
          <w:t xml:space="preserve">with the values from </w:t>
        </w:r>
      </w:ins>
      <w:del w:id="61" w:author="Jamie Mccrae" w:date="2017-10-17T13:22:00Z">
        <w:r w:rsidDel="004E1C65">
          <w:rPr>
            <w:lang w:val="en-GB"/>
          </w:rPr>
          <w:delText xml:space="preserve">match with ones on </w:delText>
        </w:r>
      </w:del>
      <w:r>
        <w:rPr>
          <w:lang w:val="en-GB"/>
        </w:rPr>
        <w:t>TTN</w:t>
      </w:r>
      <w:r w:rsidR="00957A7F">
        <w:rPr>
          <w:lang w:val="en-GB"/>
        </w:rPr>
        <w:t xml:space="preserve"> by using </w:t>
      </w:r>
      <w:ins w:id="62" w:author="Jamie Mccrae" w:date="2017-10-17T13:22:00Z">
        <w:r w:rsidR="004E1C65">
          <w:rPr>
            <w:lang w:val="en-GB"/>
          </w:rPr>
          <w:t xml:space="preserve">the </w:t>
        </w:r>
      </w:ins>
      <w:r w:rsidR="00957A7F">
        <w:rPr>
          <w:lang w:val="en-GB"/>
        </w:rPr>
        <w:t>following command respectively</w:t>
      </w:r>
      <w:ins w:id="63" w:author="Seokwoo Yoon" w:date="2017-10-11T16:05:00Z">
        <w:r w:rsidR="00A91732">
          <w:rPr>
            <w:lang w:val="en-GB"/>
          </w:rPr>
          <w:t xml:space="preserve"> for </w:t>
        </w:r>
      </w:ins>
      <w:ins w:id="64" w:author="Seokwoo Yoon" w:date="2017-10-17T13:59:00Z">
        <w:r w:rsidR="00E43410">
          <w:rPr>
            <w:lang w:val="en-GB"/>
          </w:rPr>
          <w:t>OTAA</w:t>
        </w:r>
      </w:ins>
      <w:r w:rsidR="006627B5">
        <w:rPr>
          <w:lang w:val="en-GB"/>
        </w:rPr>
        <w:t>.</w:t>
      </w:r>
      <w:r w:rsidR="00957A7F">
        <w:rPr>
          <w:lang w:val="en-GB"/>
        </w:rPr>
        <w:t xml:space="preserve"> </w:t>
      </w:r>
      <w:commentRangeEnd w:id="51"/>
      <w:r w:rsidR="00C73235">
        <w:rPr>
          <w:rStyle w:val="CommentReference"/>
        </w:rPr>
        <w:commentReference w:id="51"/>
      </w:r>
      <w:commentRangeEnd w:id="52"/>
      <w:r w:rsidR="00A91732">
        <w:rPr>
          <w:rStyle w:val="CommentReference"/>
        </w:rPr>
        <w:commentReference w:id="52"/>
      </w:r>
      <w:ins w:id="65" w:author="Seokwoo Yoon" w:date="2017-10-11T16:05:00Z">
        <w:r w:rsidR="00A91732">
          <w:rPr>
            <w:lang w:val="en-GB"/>
          </w:rPr>
          <w:t>(</w:t>
        </w:r>
        <w:commentRangeStart w:id="66"/>
        <w:commentRangeStart w:id="67"/>
        <w:r w:rsidR="00A91732">
          <w:rPr>
            <w:lang w:val="en-GB"/>
          </w:rPr>
          <w:t>For using ABP</w:t>
        </w:r>
      </w:ins>
      <w:commentRangeEnd w:id="66"/>
      <w:r w:rsidR="004E1C65">
        <w:rPr>
          <w:rStyle w:val="CommentReference"/>
        </w:rPr>
        <w:commentReference w:id="66"/>
      </w:r>
      <w:commentRangeEnd w:id="67"/>
      <w:r w:rsidR="00681EA5">
        <w:rPr>
          <w:rStyle w:val="CommentReference"/>
        </w:rPr>
        <w:commentReference w:id="67"/>
      </w:r>
      <w:ins w:id="68" w:author="Seokwoo Yoon" w:date="2017-10-11T16:05:00Z">
        <w:r w:rsidR="00A91732">
          <w:rPr>
            <w:lang w:val="en-GB"/>
          </w:rPr>
          <w:t>, refer to</w:t>
        </w:r>
      </w:ins>
      <w:ins w:id="69" w:author="Seokwoo Yoon" w:date="2017-10-11T16:06:00Z">
        <w:r w:rsidR="00A91732">
          <w:rPr>
            <w:lang w:val="en-GB"/>
          </w:rPr>
          <w:t xml:space="preserve"> </w:t>
        </w:r>
        <w:r w:rsidR="00A91732">
          <w:rPr>
            <w:lang w:val="en-GB"/>
          </w:rPr>
          <w:fldChar w:fldCharType="begin"/>
        </w:r>
        <w:r w:rsidR="00A91732">
          <w:rPr>
            <w:lang w:val="en-GB"/>
          </w:rPr>
          <w:instrText xml:space="preserve"> HYPERLINK "https://assets.lairdtech.com/home/brandworld/files/LoRaWAN%20Keys%20and%20IDs%20Overview.pdf" </w:instrText>
        </w:r>
        <w:r w:rsidR="00A91732">
          <w:rPr>
            <w:lang w:val="en-GB"/>
          </w:rPr>
          <w:fldChar w:fldCharType="separate"/>
        </w:r>
        <w:r w:rsidR="00A91732" w:rsidRPr="00A91732">
          <w:rPr>
            <w:rStyle w:val="Hyperlink"/>
            <w:rFonts w:ascii="Calibri" w:hAnsi="Calibri"/>
            <w:lang w:val="en-GB"/>
          </w:rPr>
          <w:t>LoraWAN Keys/ID document</w:t>
        </w:r>
        <w:r w:rsidR="00A91732">
          <w:rPr>
            <w:lang w:val="en-GB"/>
          </w:rPr>
          <w:fldChar w:fldCharType="end"/>
        </w:r>
        <w:r w:rsidR="00A91732">
          <w:rPr>
            <w:lang w:val="en-GB"/>
          </w:rPr>
          <w:t>)</w:t>
        </w:r>
      </w:ins>
    </w:p>
    <w:p w14:paraId="13EC4334" w14:textId="0F25C697" w:rsidR="00957A7F" w:rsidRDefault="00957A7F" w:rsidP="00957A7F">
      <w:pPr>
        <w:pStyle w:val="ListParagraph"/>
        <w:numPr>
          <w:ilvl w:val="0"/>
          <w:numId w:val="48"/>
        </w:numPr>
        <w:rPr>
          <w:lang w:val="en-GB"/>
        </w:rPr>
      </w:pPr>
      <w:r w:rsidRPr="00957A7F">
        <w:rPr>
          <w:lang w:val="en-GB"/>
        </w:rPr>
        <w:t>at+cfgex 1010 "</w:t>
      </w:r>
      <w:r>
        <w:rPr>
          <w:lang w:val="en-GB"/>
        </w:rPr>
        <w:t>&lt;AppEUI&gt;</w:t>
      </w:r>
      <w:r w:rsidRPr="00957A7F">
        <w:rPr>
          <w:lang w:val="en-GB"/>
        </w:rPr>
        <w:t>"</w:t>
      </w:r>
    </w:p>
    <w:p w14:paraId="5D7DE7DD" w14:textId="3BCA3CED" w:rsidR="00957A7F" w:rsidRDefault="00957A7F" w:rsidP="00957A7F">
      <w:pPr>
        <w:pStyle w:val="ListParagraph"/>
        <w:numPr>
          <w:ilvl w:val="0"/>
          <w:numId w:val="48"/>
        </w:numPr>
        <w:rPr>
          <w:lang w:val="en-GB"/>
        </w:rPr>
      </w:pPr>
      <w:r w:rsidRPr="00957A7F">
        <w:rPr>
          <w:lang w:val="en-GB"/>
        </w:rPr>
        <w:t>at+cfgex 1011 "</w:t>
      </w:r>
      <w:r>
        <w:rPr>
          <w:lang w:val="en-GB"/>
        </w:rPr>
        <w:t>&lt;DevEUI&gt;</w:t>
      </w:r>
      <w:r w:rsidRPr="00957A7F">
        <w:rPr>
          <w:lang w:val="en-GB"/>
        </w:rPr>
        <w:t>"</w:t>
      </w:r>
    </w:p>
    <w:p w14:paraId="78A71000" w14:textId="4160F72B" w:rsidR="00957A7F" w:rsidRDefault="00957A7F" w:rsidP="00957A7F">
      <w:pPr>
        <w:pStyle w:val="ListParagraph"/>
        <w:numPr>
          <w:ilvl w:val="0"/>
          <w:numId w:val="48"/>
        </w:numPr>
        <w:rPr>
          <w:lang w:val="en-GB"/>
        </w:rPr>
      </w:pPr>
      <w:r w:rsidRPr="00957A7F">
        <w:rPr>
          <w:lang w:val="en-GB"/>
        </w:rPr>
        <w:t>at+cfgex 1012 "</w:t>
      </w:r>
      <w:r>
        <w:rPr>
          <w:lang w:val="en-GB"/>
        </w:rPr>
        <w:t>&lt;</w:t>
      </w:r>
      <w:r w:rsidR="006627B5">
        <w:rPr>
          <w:lang w:val="en-GB"/>
        </w:rPr>
        <w:t>AppKey&gt;</w:t>
      </w:r>
      <w:r w:rsidRPr="00957A7F">
        <w:rPr>
          <w:lang w:val="en-GB"/>
        </w:rPr>
        <w:t>"</w:t>
      </w:r>
    </w:p>
    <w:p w14:paraId="465BC551" w14:textId="261350A6" w:rsidR="000C4665" w:rsidRDefault="006627B5" w:rsidP="006627B5">
      <w:pPr>
        <w:pStyle w:val="ListParagraph"/>
        <w:numPr>
          <w:ilvl w:val="0"/>
          <w:numId w:val="49"/>
        </w:numPr>
        <w:rPr>
          <w:lang w:val="en-GB"/>
        </w:rPr>
      </w:pPr>
      <w:r>
        <w:rPr>
          <w:lang w:val="en-GB"/>
        </w:rPr>
        <w:t>(RM191</w:t>
      </w:r>
      <w:ins w:id="70" w:author="Jamie Mccrae" w:date="2017-10-17T13:23:00Z">
        <w:r w:rsidR="004E1C65">
          <w:rPr>
            <w:lang w:val="en-GB"/>
          </w:rPr>
          <w:t>-US and RM191-AU</w:t>
        </w:r>
      </w:ins>
      <w:r>
        <w:rPr>
          <w:lang w:val="en-GB"/>
        </w:rPr>
        <w:t xml:space="preserve"> only) Set up </w:t>
      </w:r>
      <w:del w:id="71" w:author="Seokwoo Yoon" w:date="2017-10-11T16:27:00Z">
        <w:r w:rsidDel="005B4A47">
          <w:rPr>
            <w:lang w:val="en-GB"/>
          </w:rPr>
          <w:delText xml:space="preserve">the </w:delText>
        </w:r>
      </w:del>
      <w:ins w:id="72" w:author="Seokwoo Yoon" w:date="2017-10-11T16:27:00Z">
        <w:r w:rsidR="005B4A47">
          <w:rPr>
            <w:lang w:val="en-GB"/>
          </w:rPr>
          <w:t xml:space="preserve">a </w:t>
        </w:r>
      </w:ins>
      <w:r>
        <w:rPr>
          <w:lang w:val="en-GB"/>
        </w:rPr>
        <w:t>sub-band to be use</w:t>
      </w:r>
      <w:ins w:id="73" w:author="Seokwoo Yoon" w:date="2017-10-11T16:27:00Z">
        <w:r w:rsidR="005B4A47">
          <w:rPr>
            <w:lang w:val="en-GB"/>
          </w:rPr>
          <w:t xml:space="preserve">d </w:t>
        </w:r>
      </w:ins>
      <w:ins w:id="74" w:author="Seokwoo Yoon" w:date="2017-10-11T16:32:00Z">
        <w:r w:rsidR="005B4A47">
          <w:rPr>
            <w:lang w:val="en-GB"/>
          </w:rPr>
          <w:t>with at+cfg</w:t>
        </w:r>
      </w:ins>
      <w:ins w:id="75" w:author="Seokwoo Yoon" w:date="2017-10-11T16:33:00Z">
        <w:r w:rsidR="005B4A47">
          <w:rPr>
            <w:lang w:val="en-GB"/>
          </w:rPr>
          <w:t xml:space="preserve"> 1001 and at+cfg 1002 </w:t>
        </w:r>
      </w:ins>
      <w:ins w:id="76" w:author="Seokwoo Yoon" w:date="2017-10-11T16:27:00Z">
        <w:r w:rsidR="005B4A47">
          <w:rPr>
            <w:lang w:val="en-GB"/>
          </w:rPr>
          <w:t xml:space="preserve">For example, </w:t>
        </w:r>
      </w:ins>
      <w:ins w:id="77" w:author="Seokwoo Yoon" w:date="2017-10-11T16:28:00Z">
        <w:r w:rsidR="005B4A47">
          <w:rPr>
            <w:lang w:val="en-GB"/>
          </w:rPr>
          <w:t xml:space="preserve">use the following </w:t>
        </w:r>
      </w:ins>
      <w:ins w:id="78" w:author="Seokwoo Yoon" w:date="2017-10-11T16:27:00Z">
        <w:r w:rsidR="005B4A47">
          <w:rPr>
            <w:lang w:val="en-GB"/>
          </w:rPr>
          <w:t>to use sub</w:t>
        </w:r>
      </w:ins>
      <w:ins w:id="79" w:author="Seokwoo Yoon" w:date="2017-10-11T16:28:00Z">
        <w:r w:rsidR="005B4A47">
          <w:rPr>
            <w:lang w:val="en-GB"/>
          </w:rPr>
          <w:t>-band 2</w:t>
        </w:r>
      </w:ins>
      <w:del w:id="80" w:author="Seokwoo Yoon" w:date="2017-10-11T16:27:00Z">
        <w:r w:rsidDel="005B4A47">
          <w:rPr>
            <w:lang w:val="en-GB"/>
          </w:rPr>
          <w:delText>d. For example, following command is used to set sub-band2</w:delText>
        </w:r>
      </w:del>
    </w:p>
    <w:p w14:paraId="223FE075" w14:textId="06077227" w:rsidR="006627B5" w:rsidRDefault="006627B5" w:rsidP="006627B5">
      <w:pPr>
        <w:pStyle w:val="ListParagraph"/>
        <w:numPr>
          <w:ilvl w:val="0"/>
          <w:numId w:val="48"/>
        </w:numPr>
        <w:rPr>
          <w:ins w:id="81" w:author="Seokwoo Yoon" w:date="2017-10-11T16:07:00Z"/>
          <w:lang w:val="en-GB"/>
        </w:rPr>
      </w:pPr>
      <w:commentRangeStart w:id="82"/>
      <w:r w:rsidRPr="006627B5">
        <w:rPr>
          <w:lang w:val="en-GB"/>
        </w:rPr>
        <w:t>at+cfg</w:t>
      </w:r>
      <w:del w:id="83" w:author="Seokwoo Yoon" w:date="2017-10-11T16:33:00Z">
        <w:r w:rsidRPr="006627B5" w:rsidDel="005B4A47">
          <w:rPr>
            <w:lang w:val="en-GB"/>
          </w:rPr>
          <w:delText>ex 1009</w:delText>
        </w:r>
      </w:del>
      <w:ins w:id="84" w:author="Seokwoo Yoon" w:date="2017-10-11T16:33:00Z">
        <w:r w:rsidR="005B4A47">
          <w:rPr>
            <w:lang w:val="en-GB"/>
          </w:rPr>
          <w:t xml:space="preserve"> 1001</w:t>
        </w:r>
      </w:ins>
      <w:r w:rsidRPr="006627B5">
        <w:rPr>
          <w:lang w:val="en-GB"/>
        </w:rPr>
        <w:t xml:space="preserve"> </w:t>
      </w:r>
      <w:del w:id="85" w:author="Seokwoo Yoon" w:date="2017-10-11T16:33:00Z">
        <w:r w:rsidRPr="006627B5" w:rsidDel="005B4A47">
          <w:rPr>
            <w:lang w:val="en-GB"/>
          </w:rPr>
          <w:delText>"</w:delText>
        </w:r>
        <w:commentRangeStart w:id="86"/>
        <w:r w:rsidRPr="006627B5" w:rsidDel="005B4A47">
          <w:rPr>
            <w:lang w:val="en-GB"/>
          </w:rPr>
          <w:delText>0002000000000000ff00</w:delText>
        </w:r>
        <w:commentRangeEnd w:id="86"/>
        <w:r w:rsidR="00C73235" w:rsidDel="005B4A47">
          <w:rPr>
            <w:rStyle w:val="CommentReference"/>
          </w:rPr>
          <w:commentReference w:id="86"/>
        </w:r>
        <w:r w:rsidRPr="006627B5" w:rsidDel="005B4A47">
          <w:rPr>
            <w:lang w:val="en-GB"/>
          </w:rPr>
          <w:delText>"</w:delText>
        </w:r>
      </w:del>
      <w:ins w:id="87" w:author="Seokwoo Yoon" w:date="2017-10-11T16:33:00Z">
        <w:r w:rsidR="000931FE">
          <w:rPr>
            <w:lang w:val="en-GB"/>
          </w:rPr>
          <w:t>2</w:t>
        </w:r>
      </w:ins>
      <w:ins w:id="88" w:author="Seokwoo Yoon" w:date="2017-10-11T16:34:00Z">
        <w:r w:rsidR="000931FE">
          <w:rPr>
            <w:lang w:val="en-GB"/>
          </w:rPr>
          <w:t xml:space="preserve"> </w:t>
        </w:r>
      </w:ins>
      <w:commentRangeEnd w:id="82"/>
      <w:ins w:id="89" w:author="Seokwoo Yoon" w:date="2017-10-11T16:55:00Z">
        <w:r w:rsidR="00BD0C45">
          <w:rPr>
            <w:rStyle w:val="CommentReference"/>
          </w:rPr>
          <w:commentReference w:id="82"/>
        </w:r>
      </w:ins>
      <w:ins w:id="90" w:author="Seokwoo Yoon" w:date="2017-10-11T16:34:00Z">
        <w:r w:rsidR="000931FE">
          <w:rPr>
            <w:lang w:val="en-GB"/>
          </w:rPr>
          <w:t>(</w:t>
        </w:r>
      </w:ins>
      <w:ins w:id="91" w:author="Seokwoo Yoon" w:date="2017-10-11T16:36:00Z">
        <w:r w:rsidR="000931FE">
          <w:rPr>
            <w:lang w:val="en-GB"/>
          </w:rPr>
          <w:t xml:space="preserve">This </w:t>
        </w:r>
      </w:ins>
      <w:ins w:id="92" w:author="Seokwoo Yoon" w:date="2017-10-11T16:34:00Z">
        <w:r w:rsidR="000931FE">
          <w:rPr>
            <w:lang w:val="en-GB"/>
          </w:rPr>
          <w:t>set</w:t>
        </w:r>
      </w:ins>
      <w:ins w:id="93" w:author="Seokwoo Yoon" w:date="2017-10-11T16:36:00Z">
        <w:r w:rsidR="000931FE">
          <w:rPr>
            <w:lang w:val="en-GB"/>
          </w:rPr>
          <w:t>s</w:t>
        </w:r>
      </w:ins>
      <w:ins w:id="94" w:author="Seokwoo Yoon" w:date="2017-10-11T16:34:00Z">
        <w:r w:rsidR="000931FE">
          <w:rPr>
            <w:lang w:val="en-GB"/>
          </w:rPr>
          <w:t xml:space="preserve"> the sub-band 2</w:t>
        </w:r>
      </w:ins>
      <w:ins w:id="95" w:author="Seokwoo Yoon" w:date="2017-10-11T16:35:00Z">
        <w:r w:rsidR="000931FE">
          <w:rPr>
            <w:lang w:val="en-GB"/>
          </w:rPr>
          <w:t xml:space="preserve"> among available sub-band </w:t>
        </w:r>
      </w:ins>
      <w:ins w:id="96" w:author="Seokwoo Yoon" w:date="2017-10-12T10:42:00Z">
        <w:r w:rsidR="008C39EC">
          <w:rPr>
            <w:lang w:val="en-GB"/>
          </w:rPr>
          <w:t xml:space="preserve">options </w:t>
        </w:r>
      </w:ins>
      <w:ins w:id="97" w:author="Seokwoo Yoon" w:date="2017-10-11T16:35:00Z">
        <w:r w:rsidR="000931FE">
          <w:rPr>
            <w:lang w:val="en-GB"/>
          </w:rPr>
          <w:t>ranging from 1 to 8</w:t>
        </w:r>
      </w:ins>
      <w:ins w:id="98" w:author="Seokwoo Yoon" w:date="2017-10-11T16:34:00Z">
        <w:r w:rsidR="000931FE">
          <w:rPr>
            <w:lang w:val="en-GB"/>
          </w:rPr>
          <w:t>)</w:t>
        </w:r>
      </w:ins>
    </w:p>
    <w:p w14:paraId="483C9203" w14:textId="2A42DB4C" w:rsidR="000931FE" w:rsidRPr="00E338F0" w:rsidRDefault="005B4A47">
      <w:pPr>
        <w:pStyle w:val="ListParagraph"/>
        <w:numPr>
          <w:ilvl w:val="0"/>
          <w:numId w:val="48"/>
        </w:numPr>
        <w:rPr>
          <w:ins w:id="99" w:author="Seokwoo Yoon" w:date="2017-10-11T16:41:00Z"/>
          <w:lang w:val="en-GB"/>
        </w:rPr>
      </w:pPr>
      <w:ins w:id="100" w:author="Seokwoo Yoon" w:date="2017-10-11T16:07:00Z">
        <w:r>
          <w:rPr>
            <w:lang w:val="en-GB"/>
          </w:rPr>
          <w:lastRenderedPageBreak/>
          <w:t>at+cfg 1002 1</w:t>
        </w:r>
      </w:ins>
      <w:ins w:id="101" w:author="Seokwoo Yoon" w:date="2017-10-11T16:08:00Z">
        <w:r w:rsidR="00A91732">
          <w:rPr>
            <w:lang w:val="en-GB"/>
          </w:rPr>
          <w:t xml:space="preserve"> </w:t>
        </w:r>
      </w:ins>
      <w:ins w:id="102" w:author="Seokwoo Yoon" w:date="2017-10-11T16:36:00Z">
        <w:r w:rsidR="000931FE">
          <w:rPr>
            <w:lang w:val="en-GB"/>
          </w:rPr>
          <w:t xml:space="preserve">(This </w:t>
        </w:r>
      </w:ins>
      <w:ins w:id="103" w:author="Seokwoo Yoon" w:date="2017-10-11T16:37:00Z">
        <w:r w:rsidR="000931FE">
          <w:rPr>
            <w:lang w:val="en-GB"/>
          </w:rPr>
          <w:t xml:space="preserve">decides </w:t>
        </w:r>
      </w:ins>
      <w:ins w:id="104" w:author="Seokwoo Yoon" w:date="2017-10-11T16:38:00Z">
        <w:r w:rsidR="00E338F0">
          <w:rPr>
            <w:lang w:val="en-GB"/>
          </w:rPr>
          <w:t>what key</w:t>
        </w:r>
        <w:r w:rsidR="000931FE">
          <w:rPr>
            <w:lang w:val="en-GB"/>
          </w:rPr>
          <w:t xml:space="preserve"> </w:t>
        </w:r>
      </w:ins>
      <w:ins w:id="105" w:author="Seokwoo Yoon" w:date="2017-10-11T16:47:00Z">
        <w:r w:rsidR="00E338F0">
          <w:rPr>
            <w:lang w:val="en-GB"/>
          </w:rPr>
          <w:t xml:space="preserve">a </w:t>
        </w:r>
      </w:ins>
      <w:ins w:id="106" w:author="Seokwoo Yoon" w:date="2017-10-11T16:37:00Z">
        <w:r w:rsidR="000931FE">
          <w:rPr>
            <w:lang w:val="en-GB"/>
          </w:rPr>
          <w:t xml:space="preserve">sub-band </w:t>
        </w:r>
      </w:ins>
      <w:ins w:id="107" w:author="Seokwoo Yoon" w:date="2017-10-11T16:38:00Z">
        <w:r w:rsidR="000931FE">
          <w:rPr>
            <w:lang w:val="en-GB"/>
          </w:rPr>
          <w:t>can be set up with</w:t>
        </w:r>
      </w:ins>
      <w:ins w:id="108" w:author="Seokwoo Yoon" w:date="2017-10-11T16:47:00Z">
        <w:r w:rsidR="00E338F0">
          <w:rPr>
            <w:lang w:val="en-GB"/>
          </w:rPr>
          <w:t>,</w:t>
        </w:r>
      </w:ins>
      <w:ins w:id="109" w:author="Seokwoo Yoon" w:date="2017-10-11T16:46:00Z">
        <w:r w:rsidR="00E338F0">
          <w:rPr>
            <w:lang w:val="en-GB"/>
          </w:rPr>
          <w:t xml:space="preserve"> as shown in </w:t>
        </w:r>
      </w:ins>
      <w:ins w:id="110" w:author="Seokwoo Yoon" w:date="2017-10-11T16:51:00Z">
        <w:r w:rsidR="00E338F0">
          <w:rPr>
            <w:lang w:val="en-GB"/>
          </w:rPr>
          <w:fldChar w:fldCharType="begin"/>
        </w:r>
        <w:r w:rsidR="00E338F0">
          <w:rPr>
            <w:lang w:val="en-GB"/>
          </w:rPr>
          <w:instrText xml:space="preserve"> HYPERLINK  \l "Table1" </w:instrText>
        </w:r>
        <w:r w:rsidR="00E338F0">
          <w:rPr>
            <w:lang w:val="en-GB"/>
          </w:rPr>
          <w:fldChar w:fldCharType="separate"/>
        </w:r>
        <w:r w:rsidR="00E338F0" w:rsidRPr="00E338F0">
          <w:rPr>
            <w:rStyle w:val="Hyperlink"/>
            <w:rFonts w:ascii="Calibri" w:hAnsi="Calibri"/>
            <w:lang w:val="en-GB"/>
          </w:rPr>
          <w:t>Table 1</w:t>
        </w:r>
        <w:r w:rsidR="00E338F0">
          <w:rPr>
            <w:lang w:val="en-GB"/>
          </w:rPr>
          <w:fldChar w:fldCharType="end"/>
        </w:r>
      </w:ins>
      <w:ins w:id="111" w:author="Seokwoo Yoon" w:date="2017-10-11T16:39:00Z">
        <w:r w:rsidR="000931FE">
          <w:rPr>
            <w:lang w:val="en-GB"/>
          </w:rPr>
          <w:t xml:space="preserve">. </w:t>
        </w:r>
      </w:ins>
      <w:ins w:id="112" w:author="Seokwoo Yoon" w:date="2017-10-11T16:51:00Z">
        <w:r w:rsidR="00E338F0">
          <w:rPr>
            <w:lang w:val="en-GB"/>
          </w:rPr>
          <w:t xml:space="preserve">Alternatively, </w:t>
        </w:r>
      </w:ins>
      <w:ins w:id="113" w:author="Seokwoo Yoon" w:date="2017-10-11T16:39:00Z">
        <w:r w:rsidR="000931FE">
          <w:rPr>
            <w:lang w:val="en-GB"/>
          </w:rPr>
          <w:t xml:space="preserve">at+cfgex 1009 can be used </w:t>
        </w:r>
      </w:ins>
      <w:ins w:id="114" w:author="Seokwoo Yoon" w:date="2017-10-11T16:47:00Z">
        <w:r w:rsidR="00E338F0">
          <w:rPr>
            <w:lang w:val="en-GB"/>
          </w:rPr>
          <w:t xml:space="preserve">to set </w:t>
        </w:r>
      </w:ins>
      <w:ins w:id="115" w:author="Seokwoo Yoon" w:date="2017-10-11T16:52:00Z">
        <w:r w:rsidR="00E338F0">
          <w:rPr>
            <w:lang w:val="en-GB"/>
          </w:rPr>
          <w:t xml:space="preserve">a </w:t>
        </w:r>
      </w:ins>
      <w:ins w:id="116" w:author="Seokwoo Yoon" w:date="2017-10-11T16:47:00Z">
        <w:r w:rsidR="00E338F0">
          <w:rPr>
            <w:lang w:val="en-GB"/>
          </w:rPr>
          <w:t xml:space="preserve">channel mask </w:t>
        </w:r>
      </w:ins>
      <w:ins w:id="117" w:author="Seokwoo Yoon" w:date="2017-10-11T16:39:00Z">
        <w:r w:rsidR="000931FE">
          <w:rPr>
            <w:lang w:val="en-GB"/>
          </w:rPr>
          <w:t>as shown i</w:t>
        </w:r>
        <w:r w:rsidR="00E338F0">
          <w:rPr>
            <w:lang w:val="en-GB"/>
          </w:rPr>
          <w:t xml:space="preserve">n </w:t>
        </w:r>
      </w:ins>
      <w:ins w:id="118" w:author="Seokwoo Yoon" w:date="2017-10-11T16:53:00Z">
        <w:r w:rsidR="00E338F0">
          <w:rPr>
            <w:lang w:val="en-GB"/>
          </w:rPr>
          <w:fldChar w:fldCharType="begin"/>
        </w:r>
        <w:r w:rsidR="00E338F0">
          <w:rPr>
            <w:lang w:val="en-GB"/>
          </w:rPr>
          <w:instrText xml:space="preserve"> HYPERLINK  \l "Table2" </w:instrText>
        </w:r>
        <w:r w:rsidR="00E338F0">
          <w:rPr>
            <w:lang w:val="en-GB"/>
          </w:rPr>
          <w:fldChar w:fldCharType="separate"/>
        </w:r>
        <w:r w:rsidR="00E338F0" w:rsidRPr="00E338F0">
          <w:rPr>
            <w:rStyle w:val="Hyperlink"/>
            <w:rFonts w:ascii="Calibri" w:hAnsi="Calibri"/>
            <w:lang w:val="en-GB"/>
          </w:rPr>
          <w:t>Table 2</w:t>
        </w:r>
        <w:r w:rsidR="00E338F0">
          <w:rPr>
            <w:lang w:val="en-GB"/>
          </w:rPr>
          <w:fldChar w:fldCharType="end"/>
        </w:r>
      </w:ins>
      <w:ins w:id="119" w:author="Seokwoo Yoon" w:date="2017-10-11T16:39:00Z">
        <w:r w:rsidR="000931FE">
          <w:rPr>
            <w:lang w:val="en-GB"/>
          </w:rPr>
          <w:t>. In this case, at+cfg 1002 2 should be used</w:t>
        </w:r>
      </w:ins>
      <w:ins w:id="120" w:author="Seokwoo Yoon" w:date="2017-10-11T16:52:00Z">
        <w:r w:rsidR="00E338F0">
          <w:rPr>
            <w:lang w:val="en-GB"/>
          </w:rPr>
          <w:t xml:space="preserve"> to go along with it</w:t>
        </w:r>
      </w:ins>
      <w:ins w:id="121" w:author="Seokwoo Yoon" w:date="2017-10-11T16:38:00Z">
        <w:r w:rsidR="000931FE">
          <w:rPr>
            <w:lang w:val="en-GB"/>
          </w:rPr>
          <w:t xml:space="preserve">) </w:t>
        </w:r>
      </w:ins>
    </w:p>
    <w:p w14:paraId="471963C6" w14:textId="499A41AB" w:rsidR="000931FE" w:rsidRPr="00E338F0" w:rsidRDefault="00E338F0">
      <w:pPr>
        <w:pStyle w:val="Caption"/>
        <w:keepNext/>
        <w:rPr>
          <w:ins w:id="122" w:author="Seokwoo Yoon" w:date="2017-10-11T16:48:00Z"/>
          <w:rPrChange w:id="123" w:author="Seokwoo Yoon" w:date="2017-10-11T16:50:00Z">
            <w:rPr>
              <w:ins w:id="124" w:author="Seokwoo Yoon" w:date="2017-10-11T16:48:00Z"/>
              <w:lang w:val="en-GB"/>
            </w:rPr>
          </w:rPrChange>
        </w:rPr>
        <w:pPrChange w:id="125" w:author="Seokwoo Yoon" w:date="2017-10-11T16:50:00Z">
          <w:pPr>
            <w:pStyle w:val="ListParagraph"/>
            <w:numPr>
              <w:numId w:val="48"/>
            </w:numPr>
            <w:ind w:left="1080" w:hanging="360"/>
          </w:pPr>
        </w:pPrChange>
      </w:pPr>
      <w:ins w:id="126" w:author="Seokwoo Yoon" w:date="2017-10-11T16:46:00Z">
        <w:r>
          <w:t xml:space="preserve">Table </w:t>
        </w:r>
        <w:r>
          <w:fldChar w:fldCharType="begin"/>
        </w:r>
        <w:r>
          <w:instrText xml:space="preserve"> SEQ Table \* ARABIC </w:instrText>
        </w:r>
      </w:ins>
      <w:r>
        <w:fldChar w:fldCharType="separate"/>
      </w:r>
      <w:ins w:id="127" w:author="Seokwoo Yoon" w:date="2017-10-11T17:25:00Z">
        <w:r w:rsidR="00D63F8E">
          <w:rPr>
            <w:noProof/>
          </w:rPr>
          <w:t>1</w:t>
        </w:r>
      </w:ins>
      <w:ins w:id="128" w:author="Seokwoo Yoon" w:date="2017-10-11T16:46:00Z">
        <w:r>
          <w:fldChar w:fldCharType="end"/>
        </w:r>
        <w:r>
          <w:t xml:space="preserve"> Channel Map select type</w:t>
        </w:r>
      </w:ins>
    </w:p>
    <w:tbl>
      <w:tblPr>
        <w:tblStyle w:val="LairdTable"/>
        <w:tblW w:w="4911" w:type="dxa"/>
        <w:tblInd w:w="108" w:type="dxa"/>
        <w:tblLook w:val="04A0" w:firstRow="1" w:lastRow="0" w:firstColumn="1" w:lastColumn="0" w:noHBand="0" w:noVBand="1"/>
        <w:tblPrChange w:id="129" w:author="Seokwoo Yoon" w:date="2017-10-11T16:50:00Z">
          <w:tblPr>
            <w:tblStyle w:val="LairdTable"/>
            <w:tblW w:w="9360" w:type="dxa"/>
            <w:tblInd w:w="108" w:type="dxa"/>
            <w:tblLook w:val="04A0" w:firstRow="1" w:lastRow="0" w:firstColumn="1" w:lastColumn="0" w:noHBand="0" w:noVBand="1"/>
          </w:tblPr>
        </w:tblPrChange>
      </w:tblPr>
      <w:tblGrid>
        <w:gridCol w:w="1602"/>
        <w:gridCol w:w="3309"/>
        <w:tblGridChange w:id="130">
          <w:tblGrid>
            <w:gridCol w:w="4470"/>
            <w:gridCol w:w="4890"/>
          </w:tblGrid>
        </w:tblGridChange>
      </w:tblGrid>
      <w:tr w:rsidR="00E338F0" w:rsidRPr="00833795" w14:paraId="65B703F9" w14:textId="77777777" w:rsidTr="00E338F0">
        <w:trPr>
          <w:cnfStyle w:val="100000000000" w:firstRow="1" w:lastRow="0" w:firstColumn="0" w:lastColumn="0" w:oddVBand="0" w:evenVBand="0" w:oddHBand="0" w:evenHBand="0" w:firstRowFirstColumn="0" w:firstRowLastColumn="0" w:lastRowFirstColumn="0" w:lastRowLastColumn="0"/>
          <w:trHeight w:val="247"/>
          <w:ins w:id="131" w:author="Seokwoo Yoon" w:date="2017-10-11T16:49:00Z"/>
        </w:trPr>
        <w:tc>
          <w:tcPr>
            <w:tcW w:w="1602" w:type="dxa"/>
            <w:tcBorders>
              <w:top w:val="single" w:sz="4" w:space="0" w:color="FFFFFF" w:themeColor="background1"/>
              <w:right w:val="nil"/>
            </w:tcBorders>
            <w:vAlign w:val="center"/>
            <w:tcPrChange w:id="132" w:author="Seokwoo Yoon" w:date="2017-10-11T16:50:00Z">
              <w:tcPr>
                <w:tcW w:w="4470" w:type="dxa"/>
                <w:tcBorders>
                  <w:top w:val="single" w:sz="4" w:space="0" w:color="FFFFFF" w:themeColor="background1"/>
                  <w:right w:val="nil"/>
                </w:tcBorders>
                <w:vAlign w:val="center"/>
              </w:tcPr>
            </w:tcPrChange>
          </w:tcPr>
          <w:p w14:paraId="518931E7" w14:textId="0C42CA4D" w:rsidR="00E338F0" w:rsidRPr="00833795" w:rsidRDefault="00E338F0" w:rsidP="00681EA5">
            <w:pPr>
              <w:pStyle w:val="TableText"/>
              <w:jc w:val="center"/>
              <w:cnfStyle w:val="100000000000" w:firstRow="1" w:lastRow="0" w:firstColumn="0" w:lastColumn="0" w:oddVBand="0" w:evenVBand="0" w:oddHBand="0" w:evenHBand="0" w:firstRowFirstColumn="0" w:firstRowLastColumn="0" w:lastRowFirstColumn="0" w:lastRowLastColumn="0"/>
              <w:rPr>
                <w:ins w:id="133" w:author="Seokwoo Yoon" w:date="2017-10-11T16:49:00Z"/>
                <w:sz w:val="20"/>
              </w:rPr>
            </w:pPr>
            <w:bookmarkStart w:id="134" w:name="Table1"/>
            <w:ins w:id="135" w:author="Seokwoo Yoon" w:date="2017-10-11T16:49:00Z">
              <w:r w:rsidRPr="00833795">
                <w:rPr>
                  <w:b/>
                  <w:sz w:val="20"/>
                </w:rPr>
                <w:t>at+cfgex 1002</w:t>
              </w:r>
            </w:ins>
          </w:p>
        </w:tc>
        <w:tc>
          <w:tcPr>
            <w:tcW w:w="3309" w:type="dxa"/>
            <w:tcBorders>
              <w:top w:val="single" w:sz="4" w:space="0" w:color="FFFFFF" w:themeColor="background1"/>
              <w:left w:val="nil"/>
              <w:right w:val="nil"/>
            </w:tcBorders>
            <w:vAlign w:val="center"/>
            <w:tcPrChange w:id="136" w:author="Seokwoo Yoon" w:date="2017-10-11T16:50:00Z">
              <w:tcPr>
                <w:tcW w:w="4890" w:type="dxa"/>
                <w:tcBorders>
                  <w:top w:val="single" w:sz="4" w:space="0" w:color="FFFFFF" w:themeColor="background1"/>
                  <w:left w:val="nil"/>
                  <w:right w:val="nil"/>
                </w:tcBorders>
                <w:vAlign w:val="center"/>
              </w:tcPr>
            </w:tcPrChange>
          </w:tcPr>
          <w:p w14:paraId="174C5073" w14:textId="59F8420E" w:rsidR="00E338F0" w:rsidRPr="00833795" w:rsidRDefault="00E338F0" w:rsidP="00681EA5">
            <w:pPr>
              <w:pStyle w:val="TableText"/>
              <w:cnfStyle w:val="100000000000" w:firstRow="1" w:lastRow="0" w:firstColumn="0" w:lastColumn="0" w:oddVBand="0" w:evenVBand="0" w:oddHBand="0" w:evenHBand="0" w:firstRowFirstColumn="0" w:firstRowLastColumn="0" w:lastRowFirstColumn="0" w:lastRowLastColumn="0"/>
              <w:rPr>
                <w:ins w:id="137" w:author="Seokwoo Yoon" w:date="2017-10-11T16:49:00Z"/>
                <w:sz w:val="20"/>
              </w:rPr>
            </w:pPr>
            <w:ins w:id="138" w:author="Seokwoo Yoon" w:date="2017-10-11T16:49:00Z">
              <w:r w:rsidRPr="00833795">
                <w:rPr>
                  <w:b/>
                  <w:sz w:val="20"/>
                </w:rPr>
                <w:t>Action</w:t>
              </w:r>
            </w:ins>
          </w:p>
        </w:tc>
      </w:tr>
      <w:tr w:rsidR="00E338F0" w:rsidRPr="00833795" w14:paraId="0885BCA6" w14:textId="77777777" w:rsidTr="00E338F0">
        <w:trPr>
          <w:trHeight w:val="258"/>
          <w:ins w:id="139" w:author="Seokwoo Yoon" w:date="2017-10-11T16:49:00Z"/>
        </w:trPr>
        <w:tc>
          <w:tcPr>
            <w:tcW w:w="1602" w:type="dxa"/>
            <w:vAlign w:val="center"/>
            <w:tcPrChange w:id="140" w:author="Seokwoo Yoon" w:date="2017-10-11T16:50:00Z">
              <w:tcPr>
                <w:tcW w:w="1129" w:type="dxa"/>
                <w:vAlign w:val="center"/>
              </w:tcPr>
            </w:tcPrChange>
          </w:tcPr>
          <w:p w14:paraId="39204A23" w14:textId="2AEE4907" w:rsidR="00E338F0" w:rsidRPr="00833795" w:rsidRDefault="00E338F0" w:rsidP="00E338F0">
            <w:pPr>
              <w:pStyle w:val="TableText"/>
              <w:jc w:val="center"/>
              <w:rPr>
                <w:ins w:id="141" w:author="Seokwoo Yoon" w:date="2017-10-11T16:49:00Z"/>
                <w:sz w:val="20"/>
              </w:rPr>
            </w:pPr>
            <w:ins w:id="142" w:author="Seokwoo Yoon" w:date="2017-10-11T16:49:00Z">
              <w:r w:rsidRPr="00833795">
                <w:rPr>
                  <w:w w:val="98"/>
                  <w:sz w:val="20"/>
                </w:rPr>
                <w:t>0 (default)</w:t>
              </w:r>
            </w:ins>
          </w:p>
        </w:tc>
        <w:tc>
          <w:tcPr>
            <w:tcW w:w="3309" w:type="dxa"/>
            <w:vAlign w:val="bottom"/>
            <w:tcPrChange w:id="143" w:author="Seokwoo Yoon" w:date="2017-10-11T16:50:00Z">
              <w:tcPr>
                <w:tcW w:w="1235" w:type="dxa"/>
                <w:vAlign w:val="center"/>
              </w:tcPr>
            </w:tcPrChange>
          </w:tcPr>
          <w:p w14:paraId="26C90306" w14:textId="2B6037D8" w:rsidR="00E338F0" w:rsidRPr="00833795" w:rsidRDefault="00E338F0" w:rsidP="00E338F0">
            <w:pPr>
              <w:pStyle w:val="TableText"/>
              <w:rPr>
                <w:ins w:id="144" w:author="Seokwoo Yoon" w:date="2017-10-11T16:49:00Z"/>
                <w:sz w:val="20"/>
              </w:rPr>
            </w:pPr>
            <w:ins w:id="145" w:author="Seokwoo Yoon" w:date="2017-10-11T16:49:00Z">
              <w:r w:rsidRPr="00833795">
                <w:rPr>
                  <w:sz w:val="20"/>
                </w:rPr>
                <w:t>Stack default – all channels enabled</w:t>
              </w:r>
            </w:ins>
          </w:p>
        </w:tc>
      </w:tr>
      <w:tr w:rsidR="00E338F0" w:rsidRPr="00833795" w14:paraId="7CF70F52" w14:textId="77777777" w:rsidTr="00E338F0">
        <w:trPr>
          <w:cnfStyle w:val="000000010000" w:firstRow="0" w:lastRow="0" w:firstColumn="0" w:lastColumn="0" w:oddVBand="0" w:evenVBand="0" w:oddHBand="0" w:evenHBand="1" w:firstRowFirstColumn="0" w:firstRowLastColumn="0" w:lastRowFirstColumn="0" w:lastRowLastColumn="0"/>
          <w:trHeight w:val="247"/>
          <w:ins w:id="146" w:author="Seokwoo Yoon" w:date="2017-10-11T16:49:00Z"/>
        </w:trPr>
        <w:tc>
          <w:tcPr>
            <w:tcW w:w="1602" w:type="dxa"/>
            <w:vAlign w:val="center"/>
            <w:tcPrChange w:id="147" w:author="Seokwoo Yoon" w:date="2017-10-11T16:50:00Z">
              <w:tcPr>
                <w:tcW w:w="1129" w:type="dxa"/>
                <w:vAlign w:val="center"/>
              </w:tcPr>
            </w:tcPrChange>
          </w:tcPr>
          <w:p w14:paraId="0DA2DA04" w14:textId="22AEB5F4" w:rsidR="00E338F0" w:rsidRPr="00833795" w:rsidRDefault="00E338F0" w:rsidP="00E338F0">
            <w:pPr>
              <w:pStyle w:val="TableText"/>
              <w:jc w:val="center"/>
              <w:cnfStyle w:val="000000010000" w:firstRow="0" w:lastRow="0" w:firstColumn="0" w:lastColumn="0" w:oddVBand="0" w:evenVBand="0" w:oddHBand="0" w:evenHBand="1" w:firstRowFirstColumn="0" w:firstRowLastColumn="0" w:lastRowFirstColumn="0" w:lastRowLastColumn="0"/>
              <w:rPr>
                <w:ins w:id="148" w:author="Seokwoo Yoon" w:date="2017-10-11T16:49:00Z"/>
                <w:sz w:val="20"/>
              </w:rPr>
            </w:pPr>
            <w:ins w:id="149" w:author="Seokwoo Yoon" w:date="2017-10-11T16:49:00Z">
              <w:r w:rsidRPr="00833795">
                <w:rPr>
                  <w:sz w:val="20"/>
                </w:rPr>
                <w:t>1</w:t>
              </w:r>
            </w:ins>
          </w:p>
        </w:tc>
        <w:tc>
          <w:tcPr>
            <w:tcW w:w="3309" w:type="dxa"/>
            <w:vAlign w:val="bottom"/>
            <w:tcPrChange w:id="150" w:author="Seokwoo Yoon" w:date="2017-10-11T16:50:00Z">
              <w:tcPr>
                <w:tcW w:w="1235" w:type="dxa"/>
                <w:vAlign w:val="center"/>
              </w:tcPr>
            </w:tcPrChange>
          </w:tcPr>
          <w:p w14:paraId="3B927749" w14:textId="510A8EB9" w:rsidR="00E338F0" w:rsidRPr="00833795" w:rsidRDefault="00E338F0" w:rsidP="00E338F0">
            <w:pPr>
              <w:pStyle w:val="TableText"/>
              <w:cnfStyle w:val="000000010000" w:firstRow="0" w:lastRow="0" w:firstColumn="0" w:lastColumn="0" w:oddVBand="0" w:evenVBand="0" w:oddHBand="0" w:evenHBand="1" w:firstRowFirstColumn="0" w:firstRowLastColumn="0" w:lastRowFirstColumn="0" w:lastRowLastColumn="0"/>
              <w:rPr>
                <w:ins w:id="151" w:author="Seokwoo Yoon" w:date="2017-10-11T16:49:00Z"/>
                <w:sz w:val="20"/>
              </w:rPr>
            </w:pPr>
            <w:ins w:id="152" w:author="Seokwoo Yoon" w:date="2017-10-11T16:49:00Z">
              <w:r w:rsidRPr="00833795">
                <w:rPr>
                  <w:sz w:val="20"/>
                </w:rPr>
                <w:t>Use at+cfg 1001</w:t>
              </w:r>
            </w:ins>
          </w:p>
        </w:tc>
      </w:tr>
      <w:tr w:rsidR="00E338F0" w:rsidRPr="00833795" w14:paraId="34ACC13D" w14:textId="77777777" w:rsidTr="00E338F0">
        <w:trPr>
          <w:trHeight w:val="247"/>
          <w:ins w:id="153" w:author="Seokwoo Yoon" w:date="2017-10-11T16:49:00Z"/>
        </w:trPr>
        <w:tc>
          <w:tcPr>
            <w:tcW w:w="1602" w:type="dxa"/>
            <w:vAlign w:val="center"/>
            <w:tcPrChange w:id="154" w:author="Seokwoo Yoon" w:date="2017-10-11T16:50:00Z">
              <w:tcPr>
                <w:tcW w:w="1129" w:type="dxa"/>
                <w:vAlign w:val="center"/>
              </w:tcPr>
            </w:tcPrChange>
          </w:tcPr>
          <w:p w14:paraId="2D13BAE5" w14:textId="64C717D4" w:rsidR="00E338F0" w:rsidRPr="00833795" w:rsidRDefault="00E338F0" w:rsidP="00E338F0">
            <w:pPr>
              <w:pStyle w:val="TableText"/>
              <w:jc w:val="center"/>
              <w:rPr>
                <w:ins w:id="155" w:author="Seokwoo Yoon" w:date="2017-10-11T16:49:00Z"/>
                <w:sz w:val="20"/>
              </w:rPr>
            </w:pPr>
            <w:ins w:id="156" w:author="Seokwoo Yoon" w:date="2017-10-11T16:49:00Z">
              <w:r w:rsidRPr="00833795">
                <w:rPr>
                  <w:sz w:val="20"/>
                </w:rPr>
                <w:t>2</w:t>
              </w:r>
            </w:ins>
          </w:p>
        </w:tc>
        <w:tc>
          <w:tcPr>
            <w:tcW w:w="3309" w:type="dxa"/>
            <w:vAlign w:val="bottom"/>
            <w:tcPrChange w:id="157" w:author="Seokwoo Yoon" w:date="2017-10-11T16:50:00Z">
              <w:tcPr>
                <w:tcW w:w="1235" w:type="dxa"/>
                <w:vAlign w:val="center"/>
              </w:tcPr>
            </w:tcPrChange>
          </w:tcPr>
          <w:p w14:paraId="68F5B1A4" w14:textId="5F558528" w:rsidR="00E338F0" w:rsidRPr="00833795" w:rsidRDefault="00E338F0" w:rsidP="00E338F0">
            <w:pPr>
              <w:pStyle w:val="TableText"/>
              <w:rPr>
                <w:ins w:id="158" w:author="Seokwoo Yoon" w:date="2017-10-11T16:49:00Z"/>
                <w:sz w:val="20"/>
              </w:rPr>
            </w:pPr>
            <w:ins w:id="159" w:author="Seokwoo Yoon" w:date="2017-10-11T16:49:00Z">
              <w:r w:rsidRPr="00833795">
                <w:rPr>
                  <w:sz w:val="20"/>
                </w:rPr>
                <w:t>Use at+cfgex 1009</w:t>
              </w:r>
            </w:ins>
          </w:p>
        </w:tc>
      </w:tr>
      <w:bookmarkEnd w:id="134"/>
    </w:tbl>
    <w:p w14:paraId="7D7F7483" w14:textId="2E10C845" w:rsidR="00E338F0" w:rsidRPr="000931FE" w:rsidRDefault="00E338F0">
      <w:pPr>
        <w:rPr>
          <w:ins w:id="160" w:author="Seokwoo Yoon" w:date="2017-10-11T16:09:00Z"/>
          <w:lang w:val="en-GB"/>
          <w:rPrChange w:id="161" w:author="Seokwoo Yoon" w:date="2017-10-11T16:41:00Z">
            <w:rPr>
              <w:ins w:id="162" w:author="Seokwoo Yoon" w:date="2017-10-11T16:09:00Z"/>
            </w:rPr>
          </w:rPrChange>
        </w:rPr>
        <w:pPrChange w:id="163" w:author="Seokwoo Yoon" w:date="2017-10-11T16:41:00Z">
          <w:pPr>
            <w:pStyle w:val="ListParagraph"/>
            <w:numPr>
              <w:numId w:val="48"/>
            </w:numPr>
            <w:ind w:left="1080" w:hanging="360"/>
          </w:pPr>
        </w:pPrChange>
      </w:pPr>
    </w:p>
    <w:p w14:paraId="6031AF72" w14:textId="4DD376BC" w:rsidR="005B4A47" w:rsidRDefault="005B4A47">
      <w:pPr>
        <w:pStyle w:val="Caption"/>
        <w:keepNext/>
        <w:rPr>
          <w:ins w:id="164" w:author="Seokwoo Yoon" w:date="2017-10-11T16:26:00Z"/>
        </w:rPr>
        <w:pPrChange w:id="165" w:author="Seokwoo Yoon" w:date="2017-10-11T16:26:00Z">
          <w:pPr/>
        </w:pPrChange>
      </w:pPr>
      <w:ins w:id="166" w:author="Seokwoo Yoon" w:date="2017-10-11T16:26:00Z">
        <w:r>
          <w:t xml:space="preserve">Table </w:t>
        </w:r>
        <w:r>
          <w:fldChar w:fldCharType="begin"/>
        </w:r>
        <w:r>
          <w:instrText xml:space="preserve"> SEQ Table \* ARABIC </w:instrText>
        </w:r>
      </w:ins>
      <w:r>
        <w:fldChar w:fldCharType="separate"/>
      </w:r>
      <w:ins w:id="167" w:author="Seokwoo Yoon" w:date="2017-10-11T17:25:00Z">
        <w:r w:rsidR="00D63F8E">
          <w:rPr>
            <w:noProof/>
          </w:rPr>
          <w:t>2</w:t>
        </w:r>
      </w:ins>
      <w:ins w:id="168" w:author="Seokwoo Yoon" w:date="2017-10-11T16:26:00Z">
        <w:r>
          <w:fldChar w:fldCharType="end"/>
        </w:r>
        <w:r w:rsidRPr="00045BAA">
          <w:rPr>
            <w:noProof/>
          </w:rPr>
          <w:t xml:space="preserve"> ChannelMask commands</w:t>
        </w:r>
      </w:ins>
    </w:p>
    <w:tbl>
      <w:tblPr>
        <w:tblStyle w:val="LairdTable"/>
        <w:tblW w:w="9360" w:type="dxa"/>
        <w:tblInd w:w="108" w:type="dxa"/>
        <w:tblLook w:val="04A0" w:firstRow="1" w:lastRow="0" w:firstColumn="1" w:lastColumn="0" w:noHBand="0" w:noVBand="1"/>
      </w:tblPr>
      <w:tblGrid>
        <w:gridCol w:w="1129"/>
        <w:gridCol w:w="1235"/>
        <w:gridCol w:w="1236"/>
        <w:gridCol w:w="1048"/>
        <w:gridCol w:w="4712"/>
      </w:tblGrid>
      <w:tr w:rsidR="005B4A47" w:rsidRPr="007D3EA5" w14:paraId="00616DC3" w14:textId="77777777" w:rsidTr="00681EA5">
        <w:trPr>
          <w:cnfStyle w:val="100000000000" w:firstRow="1" w:lastRow="0" w:firstColumn="0" w:lastColumn="0" w:oddVBand="0" w:evenVBand="0" w:oddHBand="0" w:evenHBand="0" w:firstRowFirstColumn="0" w:firstRowLastColumn="0" w:lastRowFirstColumn="0" w:lastRowLastColumn="0"/>
          <w:cantSplit/>
          <w:tblHeader/>
          <w:ins w:id="169" w:author="Seokwoo Yoon" w:date="2017-10-11T16:23:00Z"/>
        </w:trPr>
        <w:tc>
          <w:tcPr>
            <w:tcW w:w="1129" w:type="dxa"/>
            <w:vMerge w:val="restart"/>
            <w:tcBorders>
              <w:top w:val="nil"/>
              <w:bottom w:val="single" w:sz="4" w:space="0" w:color="FFFFFF" w:themeColor="background1"/>
            </w:tcBorders>
            <w:vAlign w:val="center"/>
          </w:tcPr>
          <w:p w14:paraId="275231F4" w14:textId="77777777" w:rsidR="005B4A47" w:rsidRPr="007D3EA5" w:rsidRDefault="005B4A47" w:rsidP="00681EA5">
            <w:pPr>
              <w:pStyle w:val="TableHead"/>
              <w:rPr>
                <w:ins w:id="170" w:author="Seokwoo Yoon" w:date="2017-10-11T16:23:00Z"/>
              </w:rPr>
            </w:pPr>
            <w:bookmarkStart w:id="171" w:name="Table2"/>
            <w:ins w:id="172" w:author="Seokwoo Yoon" w:date="2017-10-11T16:23:00Z">
              <w:r>
                <w:t>Sub-Band</w:t>
              </w:r>
            </w:ins>
          </w:p>
        </w:tc>
        <w:tc>
          <w:tcPr>
            <w:tcW w:w="2471" w:type="dxa"/>
            <w:gridSpan w:val="2"/>
            <w:tcBorders>
              <w:top w:val="nil"/>
              <w:bottom w:val="single" w:sz="4" w:space="0" w:color="FFFFFF" w:themeColor="background1"/>
            </w:tcBorders>
            <w:vAlign w:val="center"/>
          </w:tcPr>
          <w:p w14:paraId="175315C4" w14:textId="77777777" w:rsidR="005B4A47" w:rsidRPr="00FE7F2A" w:rsidRDefault="005B4A47" w:rsidP="00681EA5">
            <w:pPr>
              <w:pStyle w:val="TableHead"/>
              <w:jc w:val="center"/>
              <w:rPr>
                <w:ins w:id="173" w:author="Seokwoo Yoon" w:date="2017-10-11T16:23:00Z"/>
              </w:rPr>
            </w:pPr>
            <w:ins w:id="174" w:author="Seokwoo Yoon" w:date="2017-10-11T16:23:00Z">
              <w:r>
                <w:t>Frequency Range (MHz)</w:t>
              </w:r>
            </w:ins>
          </w:p>
        </w:tc>
        <w:tc>
          <w:tcPr>
            <w:tcW w:w="1048" w:type="dxa"/>
            <w:vMerge w:val="restart"/>
            <w:tcBorders>
              <w:top w:val="nil"/>
              <w:bottom w:val="single" w:sz="4" w:space="0" w:color="FFFFFF" w:themeColor="background1"/>
            </w:tcBorders>
            <w:vAlign w:val="center"/>
          </w:tcPr>
          <w:p w14:paraId="6976B58D" w14:textId="77777777" w:rsidR="005B4A47" w:rsidRPr="009269D5" w:rsidRDefault="005B4A47" w:rsidP="00681EA5">
            <w:pPr>
              <w:pStyle w:val="TableHead"/>
              <w:jc w:val="center"/>
              <w:rPr>
                <w:ins w:id="175" w:author="Seokwoo Yoon" w:date="2017-10-11T16:23:00Z"/>
              </w:rPr>
            </w:pPr>
            <w:ins w:id="176" w:author="Seokwoo Yoon" w:date="2017-10-11T16:23:00Z">
              <w:r>
                <w:t>Channels</w:t>
              </w:r>
            </w:ins>
          </w:p>
        </w:tc>
        <w:tc>
          <w:tcPr>
            <w:tcW w:w="4712" w:type="dxa"/>
            <w:vMerge w:val="restart"/>
            <w:tcBorders>
              <w:top w:val="nil"/>
              <w:bottom w:val="single" w:sz="4" w:space="0" w:color="FFFFFF" w:themeColor="background1"/>
            </w:tcBorders>
            <w:vAlign w:val="center"/>
          </w:tcPr>
          <w:p w14:paraId="0A1FC8A7" w14:textId="77777777" w:rsidR="005B4A47" w:rsidRPr="007D3EA5" w:rsidRDefault="005B4A47" w:rsidP="00681EA5">
            <w:pPr>
              <w:pStyle w:val="TableHead"/>
              <w:rPr>
                <w:ins w:id="177" w:author="Seokwoo Yoon" w:date="2017-10-11T16:23:00Z"/>
              </w:rPr>
            </w:pPr>
            <w:ins w:id="178" w:author="Seokwoo Yoon" w:date="2017-10-11T16:23:00Z">
              <w:r>
                <w:t>Command</w:t>
              </w:r>
            </w:ins>
          </w:p>
        </w:tc>
      </w:tr>
      <w:tr w:rsidR="005B4A47" w:rsidRPr="007D3EA5" w14:paraId="4D192CCE" w14:textId="77777777" w:rsidTr="00681EA5">
        <w:trPr>
          <w:ins w:id="179" w:author="Seokwoo Yoon" w:date="2017-10-11T16:23:00Z"/>
        </w:trPr>
        <w:tc>
          <w:tcPr>
            <w:tcW w:w="1129" w:type="dxa"/>
            <w:vMerge/>
            <w:tcBorders>
              <w:top w:val="single" w:sz="4" w:space="0" w:color="FFFFFF" w:themeColor="background1"/>
              <w:bottom w:val="single" w:sz="4" w:space="0" w:color="FFFFFF" w:themeColor="background1"/>
              <w:right w:val="single" w:sz="4" w:space="0" w:color="FFFFFF" w:themeColor="background1"/>
            </w:tcBorders>
            <w:vAlign w:val="center"/>
          </w:tcPr>
          <w:p w14:paraId="34BC8312" w14:textId="77777777" w:rsidR="005B4A47" w:rsidRPr="007D3EA5" w:rsidRDefault="005B4A47" w:rsidP="00681EA5">
            <w:pPr>
              <w:pStyle w:val="TableText"/>
              <w:rPr>
                <w:ins w:id="180" w:author="Seokwoo Yoon" w:date="2017-10-11T16:23:00Z"/>
              </w:rPr>
            </w:pPr>
          </w:p>
        </w:tc>
        <w:tc>
          <w:tcPr>
            <w:tcW w:w="1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3EFD09FB" w14:textId="77777777" w:rsidR="005B4A47" w:rsidRPr="00AC42C5" w:rsidRDefault="005B4A47" w:rsidP="00681EA5">
            <w:pPr>
              <w:pStyle w:val="TableText"/>
              <w:jc w:val="center"/>
              <w:rPr>
                <w:ins w:id="181" w:author="Seokwoo Yoon" w:date="2017-10-11T16:23:00Z"/>
                <w:b/>
                <w:bCs/>
              </w:rPr>
            </w:pPr>
            <w:ins w:id="182" w:author="Seokwoo Yoon" w:date="2017-10-11T16:23:00Z">
              <w:r w:rsidRPr="7C2169F3">
                <w:rPr>
                  <w:b/>
                  <w:bCs/>
                </w:rPr>
                <w:t>US</w:t>
              </w:r>
            </w:ins>
          </w:p>
        </w:tc>
        <w:tc>
          <w:tcPr>
            <w:tcW w:w="123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39CD8" w:themeFill="accent1"/>
            <w:vAlign w:val="center"/>
          </w:tcPr>
          <w:p w14:paraId="0C74AC24" w14:textId="77777777" w:rsidR="005B4A47" w:rsidRPr="00AC42C5" w:rsidRDefault="005B4A47" w:rsidP="00681EA5">
            <w:pPr>
              <w:pStyle w:val="TableText"/>
              <w:jc w:val="center"/>
              <w:rPr>
                <w:ins w:id="183" w:author="Seokwoo Yoon" w:date="2017-10-11T16:23:00Z"/>
                <w:b/>
                <w:bCs/>
              </w:rPr>
            </w:pPr>
            <w:ins w:id="184" w:author="Seokwoo Yoon" w:date="2017-10-11T16:23:00Z">
              <w:r w:rsidRPr="7C2169F3">
                <w:rPr>
                  <w:b/>
                  <w:bCs/>
                </w:rPr>
                <w:t>AU</w:t>
              </w:r>
            </w:ins>
          </w:p>
        </w:tc>
        <w:tc>
          <w:tcPr>
            <w:tcW w:w="1048"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2FC9F44" w14:textId="77777777" w:rsidR="005B4A47" w:rsidRPr="007D3EA5" w:rsidRDefault="005B4A47" w:rsidP="00681EA5">
            <w:pPr>
              <w:pStyle w:val="TableText"/>
              <w:jc w:val="center"/>
              <w:rPr>
                <w:ins w:id="185" w:author="Seokwoo Yoon" w:date="2017-10-11T16:23:00Z"/>
              </w:rPr>
            </w:pPr>
          </w:p>
        </w:tc>
        <w:tc>
          <w:tcPr>
            <w:tcW w:w="4712" w:type="dxa"/>
            <w:vMerge/>
            <w:tcBorders>
              <w:top w:val="single" w:sz="4" w:space="0" w:color="FFFFFF" w:themeColor="background1"/>
              <w:left w:val="single" w:sz="4" w:space="0" w:color="FFFFFF" w:themeColor="background1"/>
              <w:bottom w:val="single" w:sz="4" w:space="0" w:color="FFFFFF" w:themeColor="background1"/>
            </w:tcBorders>
            <w:vAlign w:val="center"/>
          </w:tcPr>
          <w:p w14:paraId="6076EAC3" w14:textId="77777777" w:rsidR="005B4A47" w:rsidRPr="007D3EA5" w:rsidRDefault="005B4A47" w:rsidP="00681EA5">
            <w:pPr>
              <w:pStyle w:val="TableText"/>
              <w:rPr>
                <w:ins w:id="186" w:author="Seokwoo Yoon" w:date="2017-10-11T16:23:00Z"/>
              </w:rPr>
            </w:pPr>
          </w:p>
        </w:tc>
      </w:tr>
      <w:tr w:rsidR="005B4A47" w:rsidRPr="007D3EA5" w14:paraId="271FF2C2" w14:textId="77777777" w:rsidTr="00681EA5">
        <w:trPr>
          <w:cnfStyle w:val="000000010000" w:firstRow="0" w:lastRow="0" w:firstColumn="0" w:lastColumn="0" w:oddVBand="0" w:evenVBand="0" w:oddHBand="0" w:evenHBand="1" w:firstRowFirstColumn="0" w:firstRowLastColumn="0" w:lastRowFirstColumn="0" w:lastRowLastColumn="0"/>
          <w:ins w:id="187" w:author="Seokwoo Yoon" w:date="2017-10-11T16:23:00Z"/>
        </w:trPr>
        <w:tc>
          <w:tcPr>
            <w:tcW w:w="1129" w:type="dxa"/>
            <w:tcBorders>
              <w:top w:val="single" w:sz="4" w:space="0" w:color="FFFFFF" w:themeColor="background1"/>
              <w:right w:val="nil"/>
            </w:tcBorders>
            <w:vAlign w:val="center"/>
          </w:tcPr>
          <w:p w14:paraId="59D8BF3D" w14:textId="77777777" w:rsidR="005B4A47" w:rsidRPr="005B4A47" w:rsidRDefault="005B4A47" w:rsidP="00681EA5">
            <w:pPr>
              <w:pStyle w:val="TableText"/>
              <w:jc w:val="center"/>
              <w:rPr>
                <w:ins w:id="188" w:author="Seokwoo Yoon" w:date="2017-10-11T16:23:00Z"/>
                <w:sz w:val="20"/>
                <w:rPrChange w:id="189" w:author="Seokwoo Yoon" w:date="2017-10-11T16:24:00Z">
                  <w:rPr>
                    <w:ins w:id="190" w:author="Seokwoo Yoon" w:date="2017-10-11T16:23:00Z"/>
                  </w:rPr>
                </w:rPrChange>
              </w:rPr>
            </w:pPr>
            <w:ins w:id="191" w:author="Seokwoo Yoon" w:date="2017-10-11T16:23:00Z">
              <w:r w:rsidRPr="005B4A47">
                <w:rPr>
                  <w:sz w:val="20"/>
                  <w:rPrChange w:id="192" w:author="Seokwoo Yoon" w:date="2017-10-11T16:24:00Z">
                    <w:rPr/>
                  </w:rPrChange>
                </w:rPr>
                <w:t>1</w:t>
              </w:r>
            </w:ins>
          </w:p>
        </w:tc>
        <w:tc>
          <w:tcPr>
            <w:tcW w:w="1235" w:type="dxa"/>
            <w:tcBorders>
              <w:top w:val="single" w:sz="4" w:space="0" w:color="FFFFFF" w:themeColor="background1"/>
              <w:left w:val="nil"/>
              <w:right w:val="nil"/>
            </w:tcBorders>
            <w:vAlign w:val="center"/>
          </w:tcPr>
          <w:p w14:paraId="6B2D7048" w14:textId="77777777" w:rsidR="005B4A47" w:rsidRPr="005B4A47" w:rsidRDefault="005B4A47" w:rsidP="00681EA5">
            <w:pPr>
              <w:pStyle w:val="TableText"/>
              <w:rPr>
                <w:ins w:id="193" w:author="Seokwoo Yoon" w:date="2017-10-11T16:23:00Z"/>
                <w:sz w:val="20"/>
                <w:rPrChange w:id="194" w:author="Seokwoo Yoon" w:date="2017-10-11T16:24:00Z">
                  <w:rPr>
                    <w:ins w:id="195" w:author="Seokwoo Yoon" w:date="2017-10-11T16:23:00Z"/>
                  </w:rPr>
                </w:rPrChange>
              </w:rPr>
            </w:pPr>
            <w:ins w:id="196" w:author="Seokwoo Yoon" w:date="2017-10-11T16:23:00Z">
              <w:r w:rsidRPr="005B4A47">
                <w:rPr>
                  <w:sz w:val="20"/>
                  <w:rPrChange w:id="197" w:author="Seokwoo Yoon" w:date="2017-10-11T16:24:00Z">
                    <w:rPr/>
                  </w:rPrChange>
                </w:rPr>
                <w:t>902.3–903.7</w:t>
              </w:r>
            </w:ins>
          </w:p>
        </w:tc>
        <w:tc>
          <w:tcPr>
            <w:tcW w:w="1236" w:type="dxa"/>
            <w:tcBorders>
              <w:top w:val="single" w:sz="4" w:space="0" w:color="FFFFFF" w:themeColor="background1"/>
              <w:left w:val="nil"/>
              <w:right w:val="nil"/>
            </w:tcBorders>
            <w:vAlign w:val="center"/>
          </w:tcPr>
          <w:p w14:paraId="4939744A" w14:textId="77777777" w:rsidR="005B4A47" w:rsidRPr="005B4A47" w:rsidRDefault="005B4A47" w:rsidP="00681EA5">
            <w:pPr>
              <w:pStyle w:val="TableText"/>
              <w:rPr>
                <w:ins w:id="198" w:author="Seokwoo Yoon" w:date="2017-10-11T16:23:00Z"/>
                <w:sz w:val="20"/>
                <w:rPrChange w:id="199" w:author="Seokwoo Yoon" w:date="2017-10-11T16:24:00Z">
                  <w:rPr>
                    <w:ins w:id="200" w:author="Seokwoo Yoon" w:date="2017-10-11T16:23:00Z"/>
                  </w:rPr>
                </w:rPrChange>
              </w:rPr>
            </w:pPr>
            <w:ins w:id="201" w:author="Seokwoo Yoon" w:date="2017-10-11T16:23:00Z">
              <w:r w:rsidRPr="005B4A47">
                <w:rPr>
                  <w:sz w:val="20"/>
                  <w:rPrChange w:id="202" w:author="Seokwoo Yoon" w:date="2017-10-11T16:24:00Z">
                    <w:rPr/>
                  </w:rPrChange>
                </w:rPr>
                <w:t>915.2-916.6</w:t>
              </w:r>
            </w:ins>
          </w:p>
        </w:tc>
        <w:tc>
          <w:tcPr>
            <w:tcW w:w="1048" w:type="dxa"/>
            <w:tcBorders>
              <w:top w:val="single" w:sz="4" w:space="0" w:color="FFFFFF" w:themeColor="background1"/>
              <w:left w:val="nil"/>
              <w:right w:val="nil"/>
            </w:tcBorders>
            <w:vAlign w:val="center"/>
          </w:tcPr>
          <w:p w14:paraId="3C2F17B8" w14:textId="77777777" w:rsidR="005B4A47" w:rsidRPr="005B4A47" w:rsidRDefault="005B4A47" w:rsidP="00681EA5">
            <w:pPr>
              <w:pStyle w:val="TableText"/>
              <w:jc w:val="center"/>
              <w:rPr>
                <w:ins w:id="203" w:author="Seokwoo Yoon" w:date="2017-10-11T16:23:00Z"/>
                <w:sz w:val="20"/>
                <w:rPrChange w:id="204" w:author="Seokwoo Yoon" w:date="2017-10-11T16:24:00Z">
                  <w:rPr>
                    <w:ins w:id="205" w:author="Seokwoo Yoon" w:date="2017-10-11T16:23:00Z"/>
                  </w:rPr>
                </w:rPrChange>
              </w:rPr>
            </w:pPr>
            <w:ins w:id="206" w:author="Seokwoo Yoon" w:date="2017-10-11T16:23:00Z">
              <w:r w:rsidRPr="005B4A47">
                <w:rPr>
                  <w:sz w:val="20"/>
                  <w:rPrChange w:id="207" w:author="Seokwoo Yoon" w:date="2017-10-11T16:24:00Z">
                    <w:rPr/>
                  </w:rPrChange>
                </w:rPr>
                <w:t>0-7</w:t>
              </w:r>
            </w:ins>
          </w:p>
        </w:tc>
        <w:tc>
          <w:tcPr>
            <w:tcW w:w="4712" w:type="dxa"/>
            <w:tcBorders>
              <w:top w:val="single" w:sz="4" w:space="0" w:color="FFFFFF" w:themeColor="background1"/>
              <w:left w:val="nil"/>
            </w:tcBorders>
            <w:vAlign w:val="center"/>
          </w:tcPr>
          <w:p w14:paraId="75ADC9B4" w14:textId="77777777" w:rsidR="005B4A47" w:rsidRPr="005B4A47" w:rsidRDefault="005B4A47" w:rsidP="00681EA5">
            <w:pPr>
              <w:pStyle w:val="TableText"/>
              <w:rPr>
                <w:ins w:id="208" w:author="Seokwoo Yoon" w:date="2017-10-11T16:23:00Z"/>
                <w:sz w:val="20"/>
                <w:rPrChange w:id="209" w:author="Seokwoo Yoon" w:date="2017-10-11T16:24:00Z">
                  <w:rPr>
                    <w:ins w:id="210" w:author="Seokwoo Yoon" w:date="2017-10-11T16:23:00Z"/>
                  </w:rPr>
                </w:rPrChange>
              </w:rPr>
            </w:pPr>
            <w:ins w:id="211" w:author="Seokwoo Yoon" w:date="2017-10-11T16:23:00Z">
              <w:r w:rsidRPr="005B4A47">
                <w:rPr>
                  <w:sz w:val="20"/>
                  <w:rPrChange w:id="212" w:author="Seokwoo Yoon" w:date="2017-10-11T16:24:00Z">
                    <w:rPr/>
                  </w:rPrChange>
                </w:rPr>
                <w:t>at+cfgex 1009 "000100000000000000ff"</w:t>
              </w:r>
            </w:ins>
          </w:p>
        </w:tc>
      </w:tr>
      <w:tr w:rsidR="005B4A47" w:rsidRPr="007D3EA5" w14:paraId="3363CF55" w14:textId="77777777" w:rsidTr="00681EA5">
        <w:trPr>
          <w:ins w:id="213" w:author="Seokwoo Yoon" w:date="2017-10-11T16:23:00Z"/>
        </w:trPr>
        <w:tc>
          <w:tcPr>
            <w:tcW w:w="1129" w:type="dxa"/>
            <w:vAlign w:val="center"/>
          </w:tcPr>
          <w:p w14:paraId="0FB0B367" w14:textId="77777777" w:rsidR="005B4A47" w:rsidRPr="005B4A47" w:rsidRDefault="005B4A47" w:rsidP="00681EA5">
            <w:pPr>
              <w:pStyle w:val="TableText"/>
              <w:jc w:val="center"/>
              <w:rPr>
                <w:ins w:id="214" w:author="Seokwoo Yoon" w:date="2017-10-11T16:23:00Z"/>
                <w:sz w:val="20"/>
                <w:rPrChange w:id="215" w:author="Seokwoo Yoon" w:date="2017-10-11T16:24:00Z">
                  <w:rPr>
                    <w:ins w:id="216" w:author="Seokwoo Yoon" w:date="2017-10-11T16:23:00Z"/>
                  </w:rPr>
                </w:rPrChange>
              </w:rPr>
            </w:pPr>
            <w:ins w:id="217" w:author="Seokwoo Yoon" w:date="2017-10-11T16:23:00Z">
              <w:r w:rsidRPr="005B4A47">
                <w:rPr>
                  <w:sz w:val="20"/>
                  <w:rPrChange w:id="218" w:author="Seokwoo Yoon" w:date="2017-10-11T16:24:00Z">
                    <w:rPr/>
                  </w:rPrChange>
                </w:rPr>
                <w:t>2</w:t>
              </w:r>
            </w:ins>
          </w:p>
        </w:tc>
        <w:tc>
          <w:tcPr>
            <w:tcW w:w="1235" w:type="dxa"/>
            <w:vAlign w:val="center"/>
          </w:tcPr>
          <w:p w14:paraId="08DF2F5E" w14:textId="77777777" w:rsidR="005B4A47" w:rsidRPr="005B4A47" w:rsidRDefault="005B4A47" w:rsidP="00681EA5">
            <w:pPr>
              <w:pStyle w:val="TableText"/>
              <w:rPr>
                <w:ins w:id="219" w:author="Seokwoo Yoon" w:date="2017-10-11T16:23:00Z"/>
                <w:sz w:val="20"/>
                <w:rPrChange w:id="220" w:author="Seokwoo Yoon" w:date="2017-10-11T16:24:00Z">
                  <w:rPr>
                    <w:ins w:id="221" w:author="Seokwoo Yoon" w:date="2017-10-11T16:23:00Z"/>
                  </w:rPr>
                </w:rPrChange>
              </w:rPr>
            </w:pPr>
            <w:ins w:id="222" w:author="Seokwoo Yoon" w:date="2017-10-11T16:23:00Z">
              <w:r w:rsidRPr="005B4A47">
                <w:rPr>
                  <w:sz w:val="20"/>
                  <w:rPrChange w:id="223" w:author="Seokwoo Yoon" w:date="2017-10-11T16:24:00Z">
                    <w:rPr/>
                  </w:rPrChange>
                </w:rPr>
                <w:t>903.9–905.3</w:t>
              </w:r>
            </w:ins>
          </w:p>
        </w:tc>
        <w:tc>
          <w:tcPr>
            <w:tcW w:w="1236" w:type="dxa"/>
            <w:vAlign w:val="center"/>
          </w:tcPr>
          <w:p w14:paraId="7528DE6B" w14:textId="77777777" w:rsidR="005B4A47" w:rsidRPr="005B4A47" w:rsidRDefault="005B4A47" w:rsidP="00681EA5">
            <w:pPr>
              <w:pStyle w:val="TableText"/>
              <w:rPr>
                <w:ins w:id="224" w:author="Seokwoo Yoon" w:date="2017-10-11T16:23:00Z"/>
                <w:sz w:val="20"/>
                <w:rPrChange w:id="225" w:author="Seokwoo Yoon" w:date="2017-10-11T16:24:00Z">
                  <w:rPr>
                    <w:ins w:id="226" w:author="Seokwoo Yoon" w:date="2017-10-11T16:23:00Z"/>
                  </w:rPr>
                </w:rPrChange>
              </w:rPr>
            </w:pPr>
            <w:ins w:id="227" w:author="Seokwoo Yoon" w:date="2017-10-11T16:23:00Z">
              <w:r w:rsidRPr="005B4A47">
                <w:rPr>
                  <w:sz w:val="20"/>
                  <w:rPrChange w:id="228" w:author="Seokwoo Yoon" w:date="2017-10-11T16:24:00Z">
                    <w:rPr/>
                  </w:rPrChange>
                </w:rPr>
                <w:t>916.8-918.2</w:t>
              </w:r>
            </w:ins>
          </w:p>
        </w:tc>
        <w:tc>
          <w:tcPr>
            <w:tcW w:w="1048" w:type="dxa"/>
            <w:vAlign w:val="center"/>
          </w:tcPr>
          <w:p w14:paraId="3BE9B4B2" w14:textId="77777777" w:rsidR="005B4A47" w:rsidRPr="005B4A47" w:rsidRDefault="005B4A47" w:rsidP="00681EA5">
            <w:pPr>
              <w:pStyle w:val="TableText"/>
              <w:jc w:val="center"/>
              <w:rPr>
                <w:ins w:id="229" w:author="Seokwoo Yoon" w:date="2017-10-11T16:23:00Z"/>
                <w:sz w:val="20"/>
                <w:rPrChange w:id="230" w:author="Seokwoo Yoon" w:date="2017-10-11T16:24:00Z">
                  <w:rPr>
                    <w:ins w:id="231" w:author="Seokwoo Yoon" w:date="2017-10-11T16:23:00Z"/>
                  </w:rPr>
                </w:rPrChange>
              </w:rPr>
            </w:pPr>
            <w:ins w:id="232" w:author="Seokwoo Yoon" w:date="2017-10-11T16:23:00Z">
              <w:r w:rsidRPr="005B4A47">
                <w:rPr>
                  <w:sz w:val="20"/>
                  <w:rPrChange w:id="233" w:author="Seokwoo Yoon" w:date="2017-10-11T16:24:00Z">
                    <w:rPr/>
                  </w:rPrChange>
                </w:rPr>
                <w:t>8-15</w:t>
              </w:r>
            </w:ins>
          </w:p>
        </w:tc>
        <w:tc>
          <w:tcPr>
            <w:tcW w:w="4712" w:type="dxa"/>
            <w:vAlign w:val="center"/>
          </w:tcPr>
          <w:p w14:paraId="0FC5D407" w14:textId="77777777" w:rsidR="005B4A47" w:rsidRPr="005B4A47" w:rsidRDefault="005B4A47" w:rsidP="00681EA5">
            <w:pPr>
              <w:pStyle w:val="TableText"/>
              <w:rPr>
                <w:ins w:id="234" w:author="Seokwoo Yoon" w:date="2017-10-11T16:23:00Z"/>
                <w:sz w:val="20"/>
                <w:rPrChange w:id="235" w:author="Seokwoo Yoon" w:date="2017-10-11T16:24:00Z">
                  <w:rPr>
                    <w:ins w:id="236" w:author="Seokwoo Yoon" w:date="2017-10-11T16:23:00Z"/>
                  </w:rPr>
                </w:rPrChange>
              </w:rPr>
            </w:pPr>
            <w:ins w:id="237" w:author="Seokwoo Yoon" w:date="2017-10-11T16:23:00Z">
              <w:r w:rsidRPr="005B4A47">
                <w:rPr>
                  <w:sz w:val="20"/>
                  <w:rPrChange w:id="238" w:author="Seokwoo Yoon" w:date="2017-10-11T16:24:00Z">
                    <w:rPr/>
                  </w:rPrChange>
                </w:rPr>
                <w:t>at+cfgex 1009 "0002000000000000ff00"</w:t>
              </w:r>
            </w:ins>
          </w:p>
        </w:tc>
      </w:tr>
      <w:tr w:rsidR="005B4A47" w:rsidRPr="007D3EA5" w14:paraId="2BAB940F" w14:textId="77777777" w:rsidTr="00681EA5">
        <w:trPr>
          <w:cnfStyle w:val="000000010000" w:firstRow="0" w:lastRow="0" w:firstColumn="0" w:lastColumn="0" w:oddVBand="0" w:evenVBand="0" w:oddHBand="0" w:evenHBand="1" w:firstRowFirstColumn="0" w:firstRowLastColumn="0" w:lastRowFirstColumn="0" w:lastRowLastColumn="0"/>
          <w:ins w:id="239" w:author="Seokwoo Yoon" w:date="2017-10-11T16:23:00Z"/>
        </w:trPr>
        <w:tc>
          <w:tcPr>
            <w:tcW w:w="1129" w:type="dxa"/>
            <w:vAlign w:val="center"/>
          </w:tcPr>
          <w:p w14:paraId="1715D1F6" w14:textId="77777777" w:rsidR="005B4A47" w:rsidRPr="005B4A47" w:rsidRDefault="005B4A47" w:rsidP="00681EA5">
            <w:pPr>
              <w:pStyle w:val="TableText"/>
              <w:jc w:val="center"/>
              <w:rPr>
                <w:ins w:id="240" w:author="Seokwoo Yoon" w:date="2017-10-11T16:23:00Z"/>
                <w:sz w:val="20"/>
                <w:rPrChange w:id="241" w:author="Seokwoo Yoon" w:date="2017-10-11T16:24:00Z">
                  <w:rPr>
                    <w:ins w:id="242" w:author="Seokwoo Yoon" w:date="2017-10-11T16:23:00Z"/>
                  </w:rPr>
                </w:rPrChange>
              </w:rPr>
            </w:pPr>
            <w:ins w:id="243" w:author="Seokwoo Yoon" w:date="2017-10-11T16:23:00Z">
              <w:r w:rsidRPr="005B4A47">
                <w:rPr>
                  <w:sz w:val="20"/>
                  <w:rPrChange w:id="244" w:author="Seokwoo Yoon" w:date="2017-10-11T16:24:00Z">
                    <w:rPr/>
                  </w:rPrChange>
                </w:rPr>
                <w:t>3</w:t>
              </w:r>
            </w:ins>
          </w:p>
        </w:tc>
        <w:tc>
          <w:tcPr>
            <w:tcW w:w="1235" w:type="dxa"/>
            <w:vAlign w:val="center"/>
          </w:tcPr>
          <w:p w14:paraId="3B249B4A" w14:textId="77777777" w:rsidR="005B4A47" w:rsidRPr="005B4A47" w:rsidRDefault="005B4A47" w:rsidP="00681EA5">
            <w:pPr>
              <w:pStyle w:val="TableText"/>
              <w:rPr>
                <w:ins w:id="245" w:author="Seokwoo Yoon" w:date="2017-10-11T16:23:00Z"/>
                <w:sz w:val="20"/>
                <w:rPrChange w:id="246" w:author="Seokwoo Yoon" w:date="2017-10-11T16:24:00Z">
                  <w:rPr>
                    <w:ins w:id="247" w:author="Seokwoo Yoon" w:date="2017-10-11T16:23:00Z"/>
                  </w:rPr>
                </w:rPrChange>
              </w:rPr>
            </w:pPr>
            <w:ins w:id="248" w:author="Seokwoo Yoon" w:date="2017-10-11T16:23:00Z">
              <w:r w:rsidRPr="005B4A47">
                <w:rPr>
                  <w:sz w:val="20"/>
                  <w:rPrChange w:id="249" w:author="Seokwoo Yoon" w:date="2017-10-11T16:24:00Z">
                    <w:rPr/>
                  </w:rPrChange>
                </w:rPr>
                <w:t>905.5–906.9</w:t>
              </w:r>
            </w:ins>
          </w:p>
        </w:tc>
        <w:tc>
          <w:tcPr>
            <w:tcW w:w="1236" w:type="dxa"/>
            <w:vAlign w:val="center"/>
          </w:tcPr>
          <w:p w14:paraId="06664652" w14:textId="77777777" w:rsidR="005B4A47" w:rsidRPr="005B4A47" w:rsidRDefault="005B4A47" w:rsidP="00681EA5">
            <w:pPr>
              <w:pStyle w:val="TableText"/>
              <w:rPr>
                <w:ins w:id="250" w:author="Seokwoo Yoon" w:date="2017-10-11T16:23:00Z"/>
                <w:sz w:val="20"/>
                <w:rPrChange w:id="251" w:author="Seokwoo Yoon" w:date="2017-10-11T16:24:00Z">
                  <w:rPr>
                    <w:ins w:id="252" w:author="Seokwoo Yoon" w:date="2017-10-11T16:23:00Z"/>
                  </w:rPr>
                </w:rPrChange>
              </w:rPr>
            </w:pPr>
            <w:ins w:id="253" w:author="Seokwoo Yoon" w:date="2017-10-11T16:23:00Z">
              <w:r w:rsidRPr="005B4A47">
                <w:rPr>
                  <w:sz w:val="20"/>
                  <w:rPrChange w:id="254" w:author="Seokwoo Yoon" w:date="2017-10-11T16:24:00Z">
                    <w:rPr/>
                  </w:rPrChange>
                </w:rPr>
                <w:t>918.4-919.8</w:t>
              </w:r>
            </w:ins>
          </w:p>
        </w:tc>
        <w:tc>
          <w:tcPr>
            <w:tcW w:w="1048" w:type="dxa"/>
            <w:vAlign w:val="center"/>
          </w:tcPr>
          <w:p w14:paraId="1CA46280" w14:textId="77777777" w:rsidR="005B4A47" w:rsidRPr="005B4A47" w:rsidRDefault="005B4A47" w:rsidP="00681EA5">
            <w:pPr>
              <w:pStyle w:val="TableText"/>
              <w:jc w:val="center"/>
              <w:rPr>
                <w:ins w:id="255" w:author="Seokwoo Yoon" w:date="2017-10-11T16:23:00Z"/>
                <w:sz w:val="20"/>
                <w:rPrChange w:id="256" w:author="Seokwoo Yoon" w:date="2017-10-11T16:24:00Z">
                  <w:rPr>
                    <w:ins w:id="257" w:author="Seokwoo Yoon" w:date="2017-10-11T16:23:00Z"/>
                  </w:rPr>
                </w:rPrChange>
              </w:rPr>
            </w:pPr>
            <w:ins w:id="258" w:author="Seokwoo Yoon" w:date="2017-10-11T16:23:00Z">
              <w:r w:rsidRPr="005B4A47">
                <w:rPr>
                  <w:sz w:val="20"/>
                  <w:rPrChange w:id="259" w:author="Seokwoo Yoon" w:date="2017-10-11T16:24:00Z">
                    <w:rPr/>
                  </w:rPrChange>
                </w:rPr>
                <w:t>16-23</w:t>
              </w:r>
            </w:ins>
          </w:p>
        </w:tc>
        <w:tc>
          <w:tcPr>
            <w:tcW w:w="4712" w:type="dxa"/>
            <w:vAlign w:val="center"/>
          </w:tcPr>
          <w:p w14:paraId="69639081" w14:textId="77777777" w:rsidR="005B4A47" w:rsidRPr="005B4A47" w:rsidRDefault="005B4A47" w:rsidP="00681EA5">
            <w:pPr>
              <w:pStyle w:val="TableText"/>
              <w:rPr>
                <w:ins w:id="260" w:author="Seokwoo Yoon" w:date="2017-10-11T16:23:00Z"/>
                <w:sz w:val="20"/>
                <w:rPrChange w:id="261" w:author="Seokwoo Yoon" w:date="2017-10-11T16:24:00Z">
                  <w:rPr>
                    <w:ins w:id="262" w:author="Seokwoo Yoon" w:date="2017-10-11T16:23:00Z"/>
                  </w:rPr>
                </w:rPrChange>
              </w:rPr>
            </w:pPr>
            <w:ins w:id="263" w:author="Seokwoo Yoon" w:date="2017-10-11T16:23:00Z">
              <w:r w:rsidRPr="005B4A47">
                <w:rPr>
                  <w:sz w:val="20"/>
                  <w:rPrChange w:id="264" w:author="Seokwoo Yoon" w:date="2017-10-11T16:24:00Z">
                    <w:rPr/>
                  </w:rPrChange>
                </w:rPr>
                <w:t>at+cfgex 1009 "00040000000000ff0000"</w:t>
              </w:r>
            </w:ins>
          </w:p>
        </w:tc>
      </w:tr>
      <w:tr w:rsidR="005B4A47" w:rsidRPr="007D3EA5" w14:paraId="16BB3441" w14:textId="77777777" w:rsidTr="00681EA5">
        <w:trPr>
          <w:ins w:id="265" w:author="Seokwoo Yoon" w:date="2017-10-11T16:23:00Z"/>
        </w:trPr>
        <w:tc>
          <w:tcPr>
            <w:tcW w:w="1129" w:type="dxa"/>
            <w:vAlign w:val="center"/>
          </w:tcPr>
          <w:p w14:paraId="705BCC34" w14:textId="77777777" w:rsidR="005B4A47" w:rsidRPr="005B4A47" w:rsidRDefault="005B4A47" w:rsidP="00681EA5">
            <w:pPr>
              <w:pStyle w:val="TableText"/>
              <w:jc w:val="center"/>
              <w:rPr>
                <w:ins w:id="266" w:author="Seokwoo Yoon" w:date="2017-10-11T16:23:00Z"/>
                <w:sz w:val="20"/>
                <w:rPrChange w:id="267" w:author="Seokwoo Yoon" w:date="2017-10-11T16:24:00Z">
                  <w:rPr>
                    <w:ins w:id="268" w:author="Seokwoo Yoon" w:date="2017-10-11T16:23:00Z"/>
                  </w:rPr>
                </w:rPrChange>
              </w:rPr>
            </w:pPr>
            <w:ins w:id="269" w:author="Seokwoo Yoon" w:date="2017-10-11T16:23:00Z">
              <w:r w:rsidRPr="005B4A47">
                <w:rPr>
                  <w:sz w:val="20"/>
                  <w:rPrChange w:id="270" w:author="Seokwoo Yoon" w:date="2017-10-11T16:24:00Z">
                    <w:rPr/>
                  </w:rPrChange>
                </w:rPr>
                <w:t>4</w:t>
              </w:r>
            </w:ins>
          </w:p>
        </w:tc>
        <w:tc>
          <w:tcPr>
            <w:tcW w:w="1235" w:type="dxa"/>
            <w:vAlign w:val="center"/>
          </w:tcPr>
          <w:p w14:paraId="0CB5CF0B" w14:textId="77777777" w:rsidR="005B4A47" w:rsidRPr="005B4A47" w:rsidRDefault="005B4A47" w:rsidP="00681EA5">
            <w:pPr>
              <w:pStyle w:val="TableText"/>
              <w:rPr>
                <w:ins w:id="271" w:author="Seokwoo Yoon" w:date="2017-10-11T16:23:00Z"/>
                <w:sz w:val="20"/>
                <w:rPrChange w:id="272" w:author="Seokwoo Yoon" w:date="2017-10-11T16:24:00Z">
                  <w:rPr>
                    <w:ins w:id="273" w:author="Seokwoo Yoon" w:date="2017-10-11T16:23:00Z"/>
                  </w:rPr>
                </w:rPrChange>
              </w:rPr>
            </w:pPr>
            <w:ins w:id="274" w:author="Seokwoo Yoon" w:date="2017-10-11T16:23:00Z">
              <w:r w:rsidRPr="005B4A47">
                <w:rPr>
                  <w:sz w:val="20"/>
                  <w:rPrChange w:id="275" w:author="Seokwoo Yoon" w:date="2017-10-11T16:24:00Z">
                    <w:rPr/>
                  </w:rPrChange>
                </w:rPr>
                <w:t>907.1–908.5</w:t>
              </w:r>
            </w:ins>
          </w:p>
        </w:tc>
        <w:tc>
          <w:tcPr>
            <w:tcW w:w="1236" w:type="dxa"/>
            <w:vAlign w:val="center"/>
          </w:tcPr>
          <w:p w14:paraId="35D49F0E" w14:textId="77777777" w:rsidR="005B4A47" w:rsidRPr="005B4A47" w:rsidRDefault="005B4A47" w:rsidP="00681EA5">
            <w:pPr>
              <w:pStyle w:val="TableText"/>
              <w:rPr>
                <w:ins w:id="276" w:author="Seokwoo Yoon" w:date="2017-10-11T16:23:00Z"/>
                <w:sz w:val="20"/>
                <w:rPrChange w:id="277" w:author="Seokwoo Yoon" w:date="2017-10-11T16:24:00Z">
                  <w:rPr>
                    <w:ins w:id="278" w:author="Seokwoo Yoon" w:date="2017-10-11T16:23:00Z"/>
                  </w:rPr>
                </w:rPrChange>
              </w:rPr>
            </w:pPr>
            <w:ins w:id="279" w:author="Seokwoo Yoon" w:date="2017-10-11T16:23:00Z">
              <w:r w:rsidRPr="005B4A47">
                <w:rPr>
                  <w:sz w:val="20"/>
                  <w:rPrChange w:id="280" w:author="Seokwoo Yoon" w:date="2017-10-11T16:24:00Z">
                    <w:rPr/>
                  </w:rPrChange>
                </w:rPr>
                <w:t>920.0-921.4</w:t>
              </w:r>
            </w:ins>
          </w:p>
        </w:tc>
        <w:tc>
          <w:tcPr>
            <w:tcW w:w="1048" w:type="dxa"/>
            <w:vAlign w:val="center"/>
          </w:tcPr>
          <w:p w14:paraId="38E6AF8F" w14:textId="77777777" w:rsidR="005B4A47" w:rsidRPr="005B4A47" w:rsidRDefault="005B4A47" w:rsidP="00681EA5">
            <w:pPr>
              <w:pStyle w:val="TableText"/>
              <w:jc w:val="center"/>
              <w:rPr>
                <w:ins w:id="281" w:author="Seokwoo Yoon" w:date="2017-10-11T16:23:00Z"/>
                <w:sz w:val="20"/>
                <w:rPrChange w:id="282" w:author="Seokwoo Yoon" w:date="2017-10-11T16:24:00Z">
                  <w:rPr>
                    <w:ins w:id="283" w:author="Seokwoo Yoon" w:date="2017-10-11T16:23:00Z"/>
                  </w:rPr>
                </w:rPrChange>
              </w:rPr>
            </w:pPr>
            <w:ins w:id="284" w:author="Seokwoo Yoon" w:date="2017-10-11T16:23:00Z">
              <w:r w:rsidRPr="005B4A47">
                <w:rPr>
                  <w:sz w:val="20"/>
                  <w:rPrChange w:id="285" w:author="Seokwoo Yoon" w:date="2017-10-11T16:24:00Z">
                    <w:rPr/>
                  </w:rPrChange>
                </w:rPr>
                <w:t>24-31</w:t>
              </w:r>
            </w:ins>
          </w:p>
        </w:tc>
        <w:tc>
          <w:tcPr>
            <w:tcW w:w="4712" w:type="dxa"/>
            <w:vAlign w:val="center"/>
          </w:tcPr>
          <w:p w14:paraId="04E9C1C4" w14:textId="77777777" w:rsidR="005B4A47" w:rsidRPr="005B4A47" w:rsidRDefault="005B4A47" w:rsidP="00681EA5">
            <w:pPr>
              <w:pStyle w:val="TableText"/>
              <w:rPr>
                <w:ins w:id="286" w:author="Seokwoo Yoon" w:date="2017-10-11T16:23:00Z"/>
                <w:sz w:val="20"/>
                <w:rPrChange w:id="287" w:author="Seokwoo Yoon" w:date="2017-10-11T16:24:00Z">
                  <w:rPr>
                    <w:ins w:id="288" w:author="Seokwoo Yoon" w:date="2017-10-11T16:23:00Z"/>
                  </w:rPr>
                </w:rPrChange>
              </w:rPr>
            </w:pPr>
            <w:ins w:id="289" w:author="Seokwoo Yoon" w:date="2017-10-11T16:23:00Z">
              <w:r w:rsidRPr="005B4A47">
                <w:rPr>
                  <w:sz w:val="20"/>
                  <w:rPrChange w:id="290" w:author="Seokwoo Yoon" w:date="2017-10-11T16:24:00Z">
                    <w:rPr/>
                  </w:rPrChange>
                </w:rPr>
                <w:t>at+cfgex 1009 "000800000000ff000000"</w:t>
              </w:r>
            </w:ins>
          </w:p>
        </w:tc>
      </w:tr>
      <w:tr w:rsidR="005B4A47" w:rsidRPr="007D3EA5" w14:paraId="3C2FD9A9" w14:textId="77777777" w:rsidTr="00681EA5">
        <w:trPr>
          <w:cnfStyle w:val="000000010000" w:firstRow="0" w:lastRow="0" w:firstColumn="0" w:lastColumn="0" w:oddVBand="0" w:evenVBand="0" w:oddHBand="0" w:evenHBand="1" w:firstRowFirstColumn="0" w:firstRowLastColumn="0" w:lastRowFirstColumn="0" w:lastRowLastColumn="0"/>
          <w:ins w:id="291" w:author="Seokwoo Yoon" w:date="2017-10-11T16:23:00Z"/>
        </w:trPr>
        <w:tc>
          <w:tcPr>
            <w:tcW w:w="1129" w:type="dxa"/>
          </w:tcPr>
          <w:p w14:paraId="26D04FFF" w14:textId="77777777" w:rsidR="005B4A47" w:rsidRPr="005B4A47" w:rsidRDefault="005B4A47" w:rsidP="00681EA5">
            <w:pPr>
              <w:pStyle w:val="TableText"/>
              <w:jc w:val="center"/>
              <w:rPr>
                <w:ins w:id="292" w:author="Seokwoo Yoon" w:date="2017-10-11T16:23:00Z"/>
                <w:sz w:val="20"/>
                <w:rPrChange w:id="293" w:author="Seokwoo Yoon" w:date="2017-10-11T16:24:00Z">
                  <w:rPr>
                    <w:ins w:id="294" w:author="Seokwoo Yoon" w:date="2017-10-11T16:23:00Z"/>
                  </w:rPr>
                </w:rPrChange>
              </w:rPr>
            </w:pPr>
            <w:ins w:id="295" w:author="Seokwoo Yoon" w:date="2017-10-11T16:23:00Z">
              <w:r w:rsidRPr="005B4A47">
                <w:rPr>
                  <w:sz w:val="20"/>
                  <w:rPrChange w:id="296" w:author="Seokwoo Yoon" w:date="2017-10-11T16:24:00Z">
                    <w:rPr/>
                  </w:rPrChange>
                </w:rPr>
                <w:t>5</w:t>
              </w:r>
            </w:ins>
          </w:p>
        </w:tc>
        <w:tc>
          <w:tcPr>
            <w:tcW w:w="1235" w:type="dxa"/>
          </w:tcPr>
          <w:p w14:paraId="2099ADD3" w14:textId="77777777" w:rsidR="005B4A47" w:rsidRPr="005B4A47" w:rsidRDefault="005B4A47" w:rsidP="00681EA5">
            <w:pPr>
              <w:pStyle w:val="TableText"/>
              <w:rPr>
                <w:ins w:id="297" w:author="Seokwoo Yoon" w:date="2017-10-11T16:23:00Z"/>
                <w:sz w:val="20"/>
                <w:rPrChange w:id="298" w:author="Seokwoo Yoon" w:date="2017-10-11T16:24:00Z">
                  <w:rPr>
                    <w:ins w:id="299" w:author="Seokwoo Yoon" w:date="2017-10-11T16:23:00Z"/>
                  </w:rPr>
                </w:rPrChange>
              </w:rPr>
            </w:pPr>
            <w:ins w:id="300" w:author="Seokwoo Yoon" w:date="2017-10-11T16:23:00Z">
              <w:r w:rsidRPr="005B4A47">
                <w:rPr>
                  <w:sz w:val="20"/>
                  <w:rPrChange w:id="301" w:author="Seokwoo Yoon" w:date="2017-10-11T16:24:00Z">
                    <w:rPr/>
                  </w:rPrChange>
                </w:rPr>
                <w:t>908.7–910.1</w:t>
              </w:r>
            </w:ins>
          </w:p>
        </w:tc>
        <w:tc>
          <w:tcPr>
            <w:tcW w:w="1236" w:type="dxa"/>
          </w:tcPr>
          <w:p w14:paraId="42AE365E" w14:textId="77777777" w:rsidR="005B4A47" w:rsidRPr="005B4A47" w:rsidRDefault="005B4A47" w:rsidP="00681EA5">
            <w:pPr>
              <w:pStyle w:val="TableText"/>
              <w:rPr>
                <w:ins w:id="302" w:author="Seokwoo Yoon" w:date="2017-10-11T16:23:00Z"/>
                <w:sz w:val="20"/>
                <w:rPrChange w:id="303" w:author="Seokwoo Yoon" w:date="2017-10-11T16:24:00Z">
                  <w:rPr>
                    <w:ins w:id="304" w:author="Seokwoo Yoon" w:date="2017-10-11T16:23:00Z"/>
                  </w:rPr>
                </w:rPrChange>
              </w:rPr>
            </w:pPr>
            <w:ins w:id="305" w:author="Seokwoo Yoon" w:date="2017-10-11T16:23:00Z">
              <w:r w:rsidRPr="005B4A47">
                <w:rPr>
                  <w:sz w:val="20"/>
                  <w:rPrChange w:id="306" w:author="Seokwoo Yoon" w:date="2017-10-11T16:24:00Z">
                    <w:rPr/>
                  </w:rPrChange>
                </w:rPr>
                <w:t>921.6-923.0</w:t>
              </w:r>
            </w:ins>
          </w:p>
        </w:tc>
        <w:tc>
          <w:tcPr>
            <w:tcW w:w="1048" w:type="dxa"/>
          </w:tcPr>
          <w:p w14:paraId="30688F43" w14:textId="77777777" w:rsidR="005B4A47" w:rsidRPr="005B4A47" w:rsidRDefault="005B4A47" w:rsidP="00681EA5">
            <w:pPr>
              <w:pStyle w:val="TableText"/>
              <w:jc w:val="center"/>
              <w:rPr>
                <w:ins w:id="307" w:author="Seokwoo Yoon" w:date="2017-10-11T16:23:00Z"/>
                <w:sz w:val="20"/>
                <w:rPrChange w:id="308" w:author="Seokwoo Yoon" w:date="2017-10-11T16:24:00Z">
                  <w:rPr>
                    <w:ins w:id="309" w:author="Seokwoo Yoon" w:date="2017-10-11T16:23:00Z"/>
                  </w:rPr>
                </w:rPrChange>
              </w:rPr>
            </w:pPr>
            <w:ins w:id="310" w:author="Seokwoo Yoon" w:date="2017-10-11T16:23:00Z">
              <w:r w:rsidRPr="005B4A47">
                <w:rPr>
                  <w:sz w:val="20"/>
                  <w:rPrChange w:id="311" w:author="Seokwoo Yoon" w:date="2017-10-11T16:24:00Z">
                    <w:rPr/>
                  </w:rPrChange>
                </w:rPr>
                <w:t>32-39</w:t>
              </w:r>
            </w:ins>
          </w:p>
        </w:tc>
        <w:tc>
          <w:tcPr>
            <w:tcW w:w="4712" w:type="dxa"/>
          </w:tcPr>
          <w:p w14:paraId="364CD262" w14:textId="77777777" w:rsidR="005B4A47" w:rsidRPr="005B4A47" w:rsidRDefault="005B4A47" w:rsidP="00681EA5">
            <w:pPr>
              <w:pStyle w:val="TableText"/>
              <w:rPr>
                <w:ins w:id="312" w:author="Seokwoo Yoon" w:date="2017-10-11T16:23:00Z"/>
                <w:sz w:val="20"/>
                <w:rPrChange w:id="313" w:author="Seokwoo Yoon" w:date="2017-10-11T16:24:00Z">
                  <w:rPr>
                    <w:ins w:id="314" w:author="Seokwoo Yoon" w:date="2017-10-11T16:23:00Z"/>
                  </w:rPr>
                </w:rPrChange>
              </w:rPr>
            </w:pPr>
            <w:ins w:id="315" w:author="Seokwoo Yoon" w:date="2017-10-11T16:23:00Z">
              <w:r w:rsidRPr="005B4A47">
                <w:rPr>
                  <w:sz w:val="20"/>
                  <w:rPrChange w:id="316" w:author="Seokwoo Yoon" w:date="2017-10-11T16:24:00Z">
                    <w:rPr/>
                  </w:rPrChange>
                </w:rPr>
                <w:t>at+cfgex 1009 "0010000000ff00000000"</w:t>
              </w:r>
            </w:ins>
          </w:p>
        </w:tc>
      </w:tr>
      <w:tr w:rsidR="005B4A47" w:rsidRPr="007D3EA5" w14:paraId="35B9CB1A" w14:textId="77777777" w:rsidTr="00681EA5">
        <w:trPr>
          <w:ins w:id="317" w:author="Seokwoo Yoon" w:date="2017-10-11T16:23:00Z"/>
        </w:trPr>
        <w:tc>
          <w:tcPr>
            <w:tcW w:w="1129" w:type="dxa"/>
          </w:tcPr>
          <w:p w14:paraId="12BDFCFE" w14:textId="77777777" w:rsidR="005B4A47" w:rsidRPr="005B4A47" w:rsidRDefault="005B4A47" w:rsidP="00681EA5">
            <w:pPr>
              <w:pStyle w:val="TableText"/>
              <w:jc w:val="center"/>
              <w:rPr>
                <w:ins w:id="318" w:author="Seokwoo Yoon" w:date="2017-10-11T16:23:00Z"/>
                <w:sz w:val="20"/>
                <w:rPrChange w:id="319" w:author="Seokwoo Yoon" w:date="2017-10-11T16:24:00Z">
                  <w:rPr>
                    <w:ins w:id="320" w:author="Seokwoo Yoon" w:date="2017-10-11T16:23:00Z"/>
                  </w:rPr>
                </w:rPrChange>
              </w:rPr>
            </w:pPr>
            <w:ins w:id="321" w:author="Seokwoo Yoon" w:date="2017-10-11T16:23:00Z">
              <w:r w:rsidRPr="005B4A47">
                <w:rPr>
                  <w:sz w:val="20"/>
                  <w:rPrChange w:id="322" w:author="Seokwoo Yoon" w:date="2017-10-11T16:24:00Z">
                    <w:rPr/>
                  </w:rPrChange>
                </w:rPr>
                <w:t>6</w:t>
              </w:r>
            </w:ins>
          </w:p>
        </w:tc>
        <w:tc>
          <w:tcPr>
            <w:tcW w:w="1235" w:type="dxa"/>
          </w:tcPr>
          <w:p w14:paraId="1D9F5286" w14:textId="77777777" w:rsidR="005B4A47" w:rsidRPr="005B4A47" w:rsidRDefault="005B4A47" w:rsidP="00681EA5">
            <w:pPr>
              <w:pStyle w:val="TableText"/>
              <w:rPr>
                <w:ins w:id="323" w:author="Seokwoo Yoon" w:date="2017-10-11T16:23:00Z"/>
                <w:sz w:val="20"/>
                <w:rPrChange w:id="324" w:author="Seokwoo Yoon" w:date="2017-10-11T16:24:00Z">
                  <w:rPr>
                    <w:ins w:id="325" w:author="Seokwoo Yoon" w:date="2017-10-11T16:23:00Z"/>
                  </w:rPr>
                </w:rPrChange>
              </w:rPr>
            </w:pPr>
            <w:ins w:id="326" w:author="Seokwoo Yoon" w:date="2017-10-11T16:23:00Z">
              <w:r w:rsidRPr="005B4A47">
                <w:rPr>
                  <w:sz w:val="20"/>
                  <w:rPrChange w:id="327" w:author="Seokwoo Yoon" w:date="2017-10-11T16:24:00Z">
                    <w:rPr/>
                  </w:rPrChange>
                </w:rPr>
                <w:t>910.3–911.7</w:t>
              </w:r>
            </w:ins>
          </w:p>
        </w:tc>
        <w:tc>
          <w:tcPr>
            <w:tcW w:w="1236" w:type="dxa"/>
          </w:tcPr>
          <w:p w14:paraId="042DA5A4" w14:textId="77777777" w:rsidR="005B4A47" w:rsidRPr="005B4A47" w:rsidRDefault="005B4A47" w:rsidP="00681EA5">
            <w:pPr>
              <w:pStyle w:val="TableText"/>
              <w:rPr>
                <w:ins w:id="328" w:author="Seokwoo Yoon" w:date="2017-10-11T16:23:00Z"/>
                <w:sz w:val="20"/>
                <w:rPrChange w:id="329" w:author="Seokwoo Yoon" w:date="2017-10-11T16:24:00Z">
                  <w:rPr>
                    <w:ins w:id="330" w:author="Seokwoo Yoon" w:date="2017-10-11T16:23:00Z"/>
                  </w:rPr>
                </w:rPrChange>
              </w:rPr>
            </w:pPr>
            <w:ins w:id="331" w:author="Seokwoo Yoon" w:date="2017-10-11T16:23:00Z">
              <w:r w:rsidRPr="005B4A47">
                <w:rPr>
                  <w:sz w:val="20"/>
                  <w:rPrChange w:id="332" w:author="Seokwoo Yoon" w:date="2017-10-11T16:24:00Z">
                    <w:rPr/>
                  </w:rPrChange>
                </w:rPr>
                <w:t>923.2-924.6</w:t>
              </w:r>
            </w:ins>
          </w:p>
        </w:tc>
        <w:tc>
          <w:tcPr>
            <w:tcW w:w="1048" w:type="dxa"/>
          </w:tcPr>
          <w:p w14:paraId="66383894" w14:textId="77777777" w:rsidR="005B4A47" w:rsidRPr="005B4A47" w:rsidRDefault="005B4A47" w:rsidP="00681EA5">
            <w:pPr>
              <w:pStyle w:val="TableText"/>
              <w:jc w:val="center"/>
              <w:rPr>
                <w:ins w:id="333" w:author="Seokwoo Yoon" w:date="2017-10-11T16:23:00Z"/>
                <w:sz w:val="20"/>
                <w:rPrChange w:id="334" w:author="Seokwoo Yoon" w:date="2017-10-11T16:24:00Z">
                  <w:rPr>
                    <w:ins w:id="335" w:author="Seokwoo Yoon" w:date="2017-10-11T16:23:00Z"/>
                  </w:rPr>
                </w:rPrChange>
              </w:rPr>
            </w:pPr>
            <w:ins w:id="336" w:author="Seokwoo Yoon" w:date="2017-10-11T16:23:00Z">
              <w:r w:rsidRPr="005B4A47">
                <w:rPr>
                  <w:sz w:val="20"/>
                  <w:rPrChange w:id="337" w:author="Seokwoo Yoon" w:date="2017-10-11T16:24:00Z">
                    <w:rPr/>
                  </w:rPrChange>
                </w:rPr>
                <w:t>40-47</w:t>
              </w:r>
            </w:ins>
          </w:p>
        </w:tc>
        <w:tc>
          <w:tcPr>
            <w:tcW w:w="4712" w:type="dxa"/>
          </w:tcPr>
          <w:p w14:paraId="15DF61DB" w14:textId="77777777" w:rsidR="005B4A47" w:rsidRPr="005B4A47" w:rsidRDefault="005B4A47" w:rsidP="00681EA5">
            <w:pPr>
              <w:pStyle w:val="TableText"/>
              <w:rPr>
                <w:ins w:id="338" w:author="Seokwoo Yoon" w:date="2017-10-11T16:23:00Z"/>
                <w:sz w:val="20"/>
                <w:rPrChange w:id="339" w:author="Seokwoo Yoon" w:date="2017-10-11T16:24:00Z">
                  <w:rPr>
                    <w:ins w:id="340" w:author="Seokwoo Yoon" w:date="2017-10-11T16:23:00Z"/>
                  </w:rPr>
                </w:rPrChange>
              </w:rPr>
            </w:pPr>
            <w:ins w:id="341" w:author="Seokwoo Yoon" w:date="2017-10-11T16:23:00Z">
              <w:r w:rsidRPr="005B4A47">
                <w:rPr>
                  <w:sz w:val="20"/>
                  <w:rPrChange w:id="342" w:author="Seokwoo Yoon" w:date="2017-10-11T16:24:00Z">
                    <w:rPr/>
                  </w:rPrChange>
                </w:rPr>
                <w:t>at+cfgex 1009 "00200000ff0000000000"</w:t>
              </w:r>
            </w:ins>
          </w:p>
        </w:tc>
      </w:tr>
      <w:tr w:rsidR="005B4A47" w:rsidRPr="007D3EA5" w14:paraId="001A1DE5" w14:textId="77777777" w:rsidTr="00681EA5">
        <w:trPr>
          <w:cnfStyle w:val="000000010000" w:firstRow="0" w:lastRow="0" w:firstColumn="0" w:lastColumn="0" w:oddVBand="0" w:evenVBand="0" w:oddHBand="0" w:evenHBand="1" w:firstRowFirstColumn="0" w:firstRowLastColumn="0" w:lastRowFirstColumn="0" w:lastRowLastColumn="0"/>
          <w:ins w:id="343" w:author="Seokwoo Yoon" w:date="2017-10-11T16:23:00Z"/>
        </w:trPr>
        <w:tc>
          <w:tcPr>
            <w:tcW w:w="1129" w:type="dxa"/>
          </w:tcPr>
          <w:p w14:paraId="33B1754B" w14:textId="77777777" w:rsidR="005B4A47" w:rsidRPr="005B4A47" w:rsidRDefault="005B4A47" w:rsidP="00681EA5">
            <w:pPr>
              <w:pStyle w:val="TableText"/>
              <w:jc w:val="center"/>
              <w:rPr>
                <w:ins w:id="344" w:author="Seokwoo Yoon" w:date="2017-10-11T16:23:00Z"/>
                <w:sz w:val="20"/>
                <w:rPrChange w:id="345" w:author="Seokwoo Yoon" w:date="2017-10-11T16:24:00Z">
                  <w:rPr>
                    <w:ins w:id="346" w:author="Seokwoo Yoon" w:date="2017-10-11T16:23:00Z"/>
                  </w:rPr>
                </w:rPrChange>
              </w:rPr>
            </w:pPr>
            <w:ins w:id="347" w:author="Seokwoo Yoon" w:date="2017-10-11T16:23:00Z">
              <w:r w:rsidRPr="005B4A47">
                <w:rPr>
                  <w:sz w:val="20"/>
                  <w:rPrChange w:id="348" w:author="Seokwoo Yoon" w:date="2017-10-11T16:24:00Z">
                    <w:rPr/>
                  </w:rPrChange>
                </w:rPr>
                <w:t>7</w:t>
              </w:r>
            </w:ins>
          </w:p>
        </w:tc>
        <w:tc>
          <w:tcPr>
            <w:tcW w:w="1235" w:type="dxa"/>
          </w:tcPr>
          <w:p w14:paraId="39ED97B6" w14:textId="77777777" w:rsidR="005B4A47" w:rsidRPr="005B4A47" w:rsidRDefault="005B4A47" w:rsidP="00681EA5">
            <w:pPr>
              <w:pStyle w:val="TableText"/>
              <w:rPr>
                <w:ins w:id="349" w:author="Seokwoo Yoon" w:date="2017-10-11T16:23:00Z"/>
                <w:sz w:val="20"/>
                <w:rPrChange w:id="350" w:author="Seokwoo Yoon" w:date="2017-10-11T16:24:00Z">
                  <w:rPr>
                    <w:ins w:id="351" w:author="Seokwoo Yoon" w:date="2017-10-11T16:23:00Z"/>
                  </w:rPr>
                </w:rPrChange>
              </w:rPr>
            </w:pPr>
            <w:ins w:id="352" w:author="Seokwoo Yoon" w:date="2017-10-11T16:23:00Z">
              <w:r w:rsidRPr="005B4A47">
                <w:rPr>
                  <w:sz w:val="20"/>
                  <w:rPrChange w:id="353" w:author="Seokwoo Yoon" w:date="2017-10-11T16:24:00Z">
                    <w:rPr/>
                  </w:rPrChange>
                </w:rPr>
                <w:t>911.9–913.3</w:t>
              </w:r>
            </w:ins>
          </w:p>
        </w:tc>
        <w:tc>
          <w:tcPr>
            <w:tcW w:w="1236" w:type="dxa"/>
          </w:tcPr>
          <w:p w14:paraId="6AE1F64F" w14:textId="77777777" w:rsidR="005B4A47" w:rsidRPr="005B4A47" w:rsidRDefault="005B4A47" w:rsidP="00681EA5">
            <w:pPr>
              <w:pStyle w:val="TableText"/>
              <w:rPr>
                <w:ins w:id="354" w:author="Seokwoo Yoon" w:date="2017-10-11T16:23:00Z"/>
                <w:sz w:val="20"/>
                <w:rPrChange w:id="355" w:author="Seokwoo Yoon" w:date="2017-10-11T16:24:00Z">
                  <w:rPr>
                    <w:ins w:id="356" w:author="Seokwoo Yoon" w:date="2017-10-11T16:23:00Z"/>
                  </w:rPr>
                </w:rPrChange>
              </w:rPr>
            </w:pPr>
            <w:ins w:id="357" w:author="Seokwoo Yoon" w:date="2017-10-11T16:23:00Z">
              <w:r w:rsidRPr="005B4A47">
                <w:rPr>
                  <w:sz w:val="20"/>
                  <w:rPrChange w:id="358" w:author="Seokwoo Yoon" w:date="2017-10-11T16:24:00Z">
                    <w:rPr/>
                  </w:rPrChange>
                </w:rPr>
                <w:t>924.8-926.2</w:t>
              </w:r>
            </w:ins>
          </w:p>
        </w:tc>
        <w:tc>
          <w:tcPr>
            <w:tcW w:w="1048" w:type="dxa"/>
          </w:tcPr>
          <w:p w14:paraId="79B322B1" w14:textId="77777777" w:rsidR="005B4A47" w:rsidRPr="005B4A47" w:rsidRDefault="005B4A47" w:rsidP="00681EA5">
            <w:pPr>
              <w:pStyle w:val="TableText"/>
              <w:jc w:val="center"/>
              <w:rPr>
                <w:ins w:id="359" w:author="Seokwoo Yoon" w:date="2017-10-11T16:23:00Z"/>
                <w:sz w:val="20"/>
                <w:rPrChange w:id="360" w:author="Seokwoo Yoon" w:date="2017-10-11T16:24:00Z">
                  <w:rPr>
                    <w:ins w:id="361" w:author="Seokwoo Yoon" w:date="2017-10-11T16:23:00Z"/>
                  </w:rPr>
                </w:rPrChange>
              </w:rPr>
            </w:pPr>
            <w:ins w:id="362" w:author="Seokwoo Yoon" w:date="2017-10-11T16:23:00Z">
              <w:r w:rsidRPr="005B4A47">
                <w:rPr>
                  <w:sz w:val="20"/>
                  <w:rPrChange w:id="363" w:author="Seokwoo Yoon" w:date="2017-10-11T16:24:00Z">
                    <w:rPr/>
                  </w:rPrChange>
                </w:rPr>
                <w:t>48-55</w:t>
              </w:r>
            </w:ins>
          </w:p>
        </w:tc>
        <w:tc>
          <w:tcPr>
            <w:tcW w:w="4712" w:type="dxa"/>
          </w:tcPr>
          <w:p w14:paraId="6846D304" w14:textId="77777777" w:rsidR="005B4A47" w:rsidRPr="005B4A47" w:rsidRDefault="005B4A47" w:rsidP="00681EA5">
            <w:pPr>
              <w:pStyle w:val="TableText"/>
              <w:rPr>
                <w:ins w:id="364" w:author="Seokwoo Yoon" w:date="2017-10-11T16:23:00Z"/>
                <w:sz w:val="20"/>
                <w:rPrChange w:id="365" w:author="Seokwoo Yoon" w:date="2017-10-11T16:24:00Z">
                  <w:rPr>
                    <w:ins w:id="366" w:author="Seokwoo Yoon" w:date="2017-10-11T16:23:00Z"/>
                  </w:rPr>
                </w:rPrChange>
              </w:rPr>
            </w:pPr>
            <w:ins w:id="367" w:author="Seokwoo Yoon" w:date="2017-10-11T16:23:00Z">
              <w:r w:rsidRPr="005B4A47">
                <w:rPr>
                  <w:sz w:val="20"/>
                  <w:rPrChange w:id="368" w:author="Seokwoo Yoon" w:date="2017-10-11T16:24:00Z">
                    <w:rPr/>
                  </w:rPrChange>
                </w:rPr>
                <w:t>at+cfgex 1009 "004000ff000000000000"</w:t>
              </w:r>
            </w:ins>
          </w:p>
        </w:tc>
      </w:tr>
      <w:tr w:rsidR="005B4A47" w:rsidRPr="007D3EA5" w14:paraId="43BAA13F" w14:textId="77777777" w:rsidTr="00681EA5">
        <w:trPr>
          <w:ins w:id="369" w:author="Seokwoo Yoon" w:date="2017-10-11T16:23:00Z"/>
        </w:trPr>
        <w:tc>
          <w:tcPr>
            <w:tcW w:w="1129" w:type="dxa"/>
          </w:tcPr>
          <w:p w14:paraId="04F97AB7" w14:textId="77777777" w:rsidR="005B4A47" w:rsidRPr="005B4A47" w:rsidRDefault="005B4A47" w:rsidP="00681EA5">
            <w:pPr>
              <w:pStyle w:val="TableText"/>
              <w:jc w:val="center"/>
              <w:rPr>
                <w:ins w:id="370" w:author="Seokwoo Yoon" w:date="2017-10-11T16:23:00Z"/>
                <w:sz w:val="20"/>
                <w:rPrChange w:id="371" w:author="Seokwoo Yoon" w:date="2017-10-11T16:24:00Z">
                  <w:rPr>
                    <w:ins w:id="372" w:author="Seokwoo Yoon" w:date="2017-10-11T16:23:00Z"/>
                  </w:rPr>
                </w:rPrChange>
              </w:rPr>
            </w:pPr>
            <w:ins w:id="373" w:author="Seokwoo Yoon" w:date="2017-10-11T16:23:00Z">
              <w:r w:rsidRPr="005B4A47">
                <w:rPr>
                  <w:sz w:val="20"/>
                  <w:rPrChange w:id="374" w:author="Seokwoo Yoon" w:date="2017-10-11T16:24:00Z">
                    <w:rPr/>
                  </w:rPrChange>
                </w:rPr>
                <w:t>8</w:t>
              </w:r>
            </w:ins>
          </w:p>
        </w:tc>
        <w:tc>
          <w:tcPr>
            <w:tcW w:w="1235" w:type="dxa"/>
          </w:tcPr>
          <w:p w14:paraId="71E56B83" w14:textId="77777777" w:rsidR="005B4A47" w:rsidRPr="005B4A47" w:rsidRDefault="005B4A47" w:rsidP="00681EA5">
            <w:pPr>
              <w:pStyle w:val="TableText"/>
              <w:rPr>
                <w:ins w:id="375" w:author="Seokwoo Yoon" w:date="2017-10-11T16:23:00Z"/>
                <w:sz w:val="20"/>
                <w:rPrChange w:id="376" w:author="Seokwoo Yoon" w:date="2017-10-11T16:24:00Z">
                  <w:rPr>
                    <w:ins w:id="377" w:author="Seokwoo Yoon" w:date="2017-10-11T16:23:00Z"/>
                  </w:rPr>
                </w:rPrChange>
              </w:rPr>
            </w:pPr>
            <w:ins w:id="378" w:author="Seokwoo Yoon" w:date="2017-10-11T16:23:00Z">
              <w:r w:rsidRPr="005B4A47">
                <w:rPr>
                  <w:sz w:val="20"/>
                  <w:rPrChange w:id="379" w:author="Seokwoo Yoon" w:date="2017-10-11T16:24:00Z">
                    <w:rPr/>
                  </w:rPrChange>
                </w:rPr>
                <w:t>915.5–914.9</w:t>
              </w:r>
            </w:ins>
          </w:p>
        </w:tc>
        <w:tc>
          <w:tcPr>
            <w:tcW w:w="1236" w:type="dxa"/>
          </w:tcPr>
          <w:p w14:paraId="095A6F2C" w14:textId="77777777" w:rsidR="005B4A47" w:rsidRPr="005B4A47" w:rsidRDefault="005B4A47" w:rsidP="00681EA5">
            <w:pPr>
              <w:pStyle w:val="TableText"/>
              <w:rPr>
                <w:ins w:id="380" w:author="Seokwoo Yoon" w:date="2017-10-11T16:23:00Z"/>
                <w:sz w:val="20"/>
                <w:rPrChange w:id="381" w:author="Seokwoo Yoon" w:date="2017-10-11T16:24:00Z">
                  <w:rPr>
                    <w:ins w:id="382" w:author="Seokwoo Yoon" w:date="2017-10-11T16:23:00Z"/>
                  </w:rPr>
                </w:rPrChange>
              </w:rPr>
            </w:pPr>
            <w:ins w:id="383" w:author="Seokwoo Yoon" w:date="2017-10-11T16:23:00Z">
              <w:r w:rsidRPr="005B4A47">
                <w:rPr>
                  <w:sz w:val="20"/>
                  <w:rPrChange w:id="384" w:author="Seokwoo Yoon" w:date="2017-10-11T16:24:00Z">
                    <w:rPr/>
                  </w:rPrChange>
                </w:rPr>
                <w:t>926.4-927.8</w:t>
              </w:r>
            </w:ins>
          </w:p>
        </w:tc>
        <w:tc>
          <w:tcPr>
            <w:tcW w:w="1048" w:type="dxa"/>
          </w:tcPr>
          <w:p w14:paraId="6D67B1F0" w14:textId="77777777" w:rsidR="005B4A47" w:rsidRPr="005B4A47" w:rsidRDefault="005B4A47" w:rsidP="00681EA5">
            <w:pPr>
              <w:pStyle w:val="TableText"/>
              <w:jc w:val="center"/>
              <w:rPr>
                <w:ins w:id="385" w:author="Seokwoo Yoon" w:date="2017-10-11T16:23:00Z"/>
                <w:sz w:val="20"/>
                <w:rPrChange w:id="386" w:author="Seokwoo Yoon" w:date="2017-10-11T16:24:00Z">
                  <w:rPr>
                    <w:ins w:id="387" w:author="Seokwoo Yoon" w:date="2017-10-11T16:23:00Z"/>
                  </w:rPr>
                </w:rPrChange>
              </w:rPr>
            </w:pPr>
            <w:ins w:id="388" w:author="Seokwoo Yoon" w:date="2017-10-11T16:23:00Z">
              <w:r w:rsidRPr="005B4A47">
                <w:rPr>
                  <w:sz w:val="20"/>
                  <w:rPrChange w:id="389" w:author="Seokwoo Yoon" w:date="2017-10-11T16:24:00Z">
                    <w:rPr/>
                  </w:rPrChange>
                </w:rPr>
                <w:t>56-63</w:t>
              </w:r>
            </w:ins>
          </w:p>
        </w:tc>
        <w:tc>
          <w:tcPr>
            <w:tcW w:w="4712" w:type="dxa"/>
          </w:tcPr>
          <w:p w14:paraId="3E2244EA" w14:textId="77777777" w:rsidR="005B4A47" w:rsidRPr="005B4A47" w:rsidRDefault="005B4A47" w:rsidP="00681EA5">
            <w:pPr>
              <w:pStyle w:val="TableText"/>
              <w:rPr>
                <w:ins w:id="390" w:author="Seokwoo Yoon" w:date="2017-10-11T16:23:00Z"/>
                <w:sz w:val="20"/>
                <w:rPrChange w:id="391" w:author="Seokwoo Yoon" w:date="2017-10-11T16:24:00Z">
                  <w:rPr>
                    <w:ins w:id="392" w:author="Seokwoo Yoon" w:date="2017-10-11T16:23:00Z"/>
                  </w:rPr>
                </w:rPrChange>
              </w:rPr>
            </w:pPr>
            <w:ins w:id="393" w:author="Seokwoo Yoon" w:date="2017-10-11T16:23:00Z">
              <w:r w:rsidRPr="005B4A47">
                <w:rPr>
                  <w:sz w:val="20"/>
                  <w:rPrChange w:id="394" w:author="Seokwoo Yoon" w:date="2017-10-11T16:24:00Z">
                    <w:rPr/>
                  </w:rPrChange>
                </w:rPr>
                <w:t>at+cfgex 1009 "0080ff00000000000000"</w:t>
              </w:r>
            </w:ins>
          </w:p>
        </w:tc>
      </w:tr>
      <w:tr w:rsidR="005B4A47" w:rsidRPr="007D3EA5" w14:paraId="3F74C053" w14:textId="77777777" w:rsidTr="00681EA5">
        <w:trPr>
          <w:cnfStyle w:val="000000010000" w:firstRow="0" w:lastRow="0" w:firstColumn="0" w:lastColumn="0" w:oddVBand="0" w:evenVBand="0" w:oddHBand="0" w:evenHBand="1" w:firstRowFirstColumn="0" w:firstRowLastColumn="0" w:lastRowFirstColumn="0" w:lastRowLastColumn="0"/>
          <w:ins w:id="395" w:author="Seokwoo Yoon" w:date="2017-10-11T16:23:00Z"/>
        </w:trPr>
        <w:tc>
          <w:tcPr>
            <w:tcW w:w="1129" w:type="dxa"/>
          </w:tcPr>
          <w:p w14:paraId="69C8B85D" w14:textId="77777777" w:rsidR="005B4A47" w:rsidRPr="005B4A47" w:rsidRDefault="005B4A47" w:rsidP="00681EA5">
            <w:pPr>
              <w:pStyle w:val="TableText"/>
              <w:rPr>
                <w:ins w:id="396" w:author="Seokwoo Yoon" w:date="2017-10-11T16:23:00Z"/>
                <w:sz w:val="20"/>
                <w:rPrChange w:id="397" w:author="Seokwoo Yoon" w:date="2017-10-11T16:24:00Z">
                  <w:rPr>
                    <w:ins w:id="398" w:author="Seokwoo Yoon" w:date="2017-10-11T16:23:00Z"/>
                  </w:rPr>
                </w:rPrChange>
              </w:rPr>
            </w:pPr>
            <w:ins w:id="399" w:author="Seokwoo Yoon" w:date="2017-10-11T16:23:00Z">
              <w:r w:rsidRPr="005B4A47">
                <w:rPr>
                  <w:sz w:val="20"/>
                  <w:rPrChange w:id="400" w:author="Seokwoo Yoon" w:date="2017-10-11T16:24:00Z">
                    <w:rPr/>
                  </w:rPrChange>
                </w:rPr>
                <w:t>All bands</w:t>
              </w:r>
            </w:ins>
          </w:p>
        </w:tc>
        <w:tc>
          <w:tcPr>
            <w:tcW w:w="1235" w:type="dxa"/>
          </w:tcPr>
          <w:p w14:paraId="5455B6C1" w14:textId="77777777" w:rsidR="005B4A47" w:rsidRPr="005B4A47" w:rsidRDefault="005B4A47" w:rsidP="00681EA5">
            <w:pPr>
              <w:pStyle w:val="TableText"/>
              <w:rPr>
                <w:ins w:id="401" w:author="Seokwoo Yoon" w:date="2017-10-11T16:23:00Z"/>
                <w:sz w:val="20"/>
                <w:rPrChange w:id="402" w:author="Seokwoo Yoon" w:date="2017-10-11T16:24:00Z">
                  <w:rPr>
                    <w:ins w:id="403" w:author="Seokwoo Yoon" w:date="2017-10-11T16:23:00Z"/>
                  </w:rPr>
                </w:rPrChange>
              </w:rPr>
            </w:pPr>
            <w:ins w:id="404" w:author="Seokwoo Yoon" w:date="2017-10-11T16:23:00Z">
              <w:r w:rsidRPr="005B4A47">
                <w:rPr>
                  <w:sz w:val="20"/>
                  <w:rPrChange w:id="405" w:author="Seokwoo Yoon" w:date="2017-10-11T16:24:00Z">
                    <w:rPr/>
                  </w:rPrChange>
                </w:rPr>
                <w:t>902.3–914.9</w:t>
              </w:r>
            </w:ins>
          </w:p>
        </w:tc>
        <w:tc>
          <w:tcPr>
            <w:tcW w:w="1236" w:type="dxa"/>
          </w:tcPr>
          <w:p w14:paraId="7750E453" w14:textId="77777777" w:rsidR="005B4A47" w:rsidRPr="005B4A47" w:rsidRDefault="005B4A47" w:rsidP="00681EA5">
            <w:pPr>
              <w:pStyle w:val="TableText"/>
              <w:rPr>
                <w:ins w:id="406" w:author="Seokwoo Yoon" w:date="2017-10-11T16:23:00Z"/>
                <w:sz w:val="20"/>
                <w:rPrChange w:id="407" w:author="Seokwoo Yoon" w:date="2017-10-11T16:24:00Z">
                  <w:rPr>
                    <w:ins w:id="408" w:author="Seokwoo Yoon" w:date="2017-10-11T16:23:00Z"/>
                  </w:rPr>
                </w:rPrChange>
              </w:rPr>
            </w:pPr>
            <w:ins w:id="409" w:author="Seokwoo Yoon" w:date="2017-10-11T16:23:00Z">
              <w:r w:rsidRPr="005B4A47">
                <w:rPr>
                  <w:sz w:val="20"/>
                  <w:rPrChange w:id="410" w:author="Seokwoo Yoon" w:date="2017-10-11T16:24:00Z">
                    <w:rPr/>
                  </w:rPrChange>
                </w:rPr>
                <w:t>915.9-917.1</w:t>
              </w:r>
            </w:ins>
          </w:p>
        </w:tc>
        <w:tc>
          <w:tcPr>
            <w:tcW w:w="1048" w:type="dxa"/>
          </w:tcPr>
          <w:p w14:paraId="755438AA" w14:textId="77777777" w:rsidR="005B4A47" w:rsidRPr="005B4A47" w:rsidRDefault="005B4A47" w:rsidP="00681EA5">
            <w:pPr>
              <w:pStyle w:val="TableText"/>
              <w:jc w:val="center"/>
              <w:rPr>
                <w:ins w:id="411" w:author="Seokwoo Yoon" w:date="2017-10-11T16:23:00Z"/>
                <w:sz w:val="20"/>
                <w:rPrChange w:id="412" w:author="Seokwoo Yoon" w:date="2017-10-11T16:24:00Z">
                  <w:rPr>
                    <w:ins w:id="413" w:author="Seokwoo Yoon" w:date="2017-10-11T16:23:00Z"/>
                  </w:rPr>
                </w:rPrChange>
              </w:rPr>
            </w:pPr>
            <w:ins w:id="414" w:author="Seokwoo Yoon" w:date="2017-10-11T16:23:00Z">
              <w:r w:rsidRPr="005B4A47">
                <w:rPr>
                  <w:sz w:val="20"/>
                  <w:rPrChange w:id="415" w:author="Seokwoo Yoon" w:date="2017-10-11T16:24:00Z">
                    <w:rPr/>
                  </w:rPrChange>
                </w:rPr>
                <w:t>0-63</w:t>
              </w:r>
            </w:ins>
          </w:p>
        </w:tc>
        <w:tc>
          <w:tcPr>
            <w:tcW w:w="4712" w:type="dxa"/>
          </w:tcPr>
          <w:p w14:paraId="3B0EBCFB" w14:textId="77777777" w:rsidR="005B4A47" w:rsidRPr="005B4A47" w:rsidRDefault="005B4A47" w:rsidP="00681EA5">
            <w:pPr>
              <w:pStyle w:val="TableText"/>
              <w:rPr>
                <w:ins w:id="416" w:author="Seokwoo Yoon" w:date="2017-10-11T16:23:00Z"/>
                <w:sz w:val="20"/>
                <w:rPrChange w:id="417" w:author="Seokwoo Yoon" w:date="2017-10-11T16:24:00Z">
                  <w:rPr>
                    <w:ins w:id="418" w:author="Seokwoo Yoon" w:date="2017-10-11T16:23:00Z"/>
                  </w:rPr>
                </w:rPrChange>
              </w:rPr>
            </w:pPr>
            <w:ins w:id="419" w:author="Seokwoo Yoon" w:date="2017-10-11T16:23:00Z">
              <w:r w:rsidRPr="005B4A47">
                <w:rPr>
                  <w:sz w:val="20"/>
                  <w:rPrChange w:id="420" w:author="Seokwoo Yoon" w:date="2017-10-11T16:24:00Z">
                    <w:rPr/>
                  </w:rPrChange>
                </w:rPr>
                <w:t>at+cfgex 1009 "00ffffffffffffffffff"</w:t>
              </w:r>
            </w:ins>
          </w:p>
        </w:tc>
      </w:tr>
      <w:bookmarkEnd w:id="171"/>
    </w:tbl>
    <w:p w14:paraId="0FDC2BB0" w14:textId="6321FAEA" w:rsidR="00A91732" w:rsidRDefault="00A91732">
      <w:pPr>
        <w:rPr>
          <w:ins w:id="421" w:author="Seokwoo Yoon" w:date="2017-10-11T16:09:00Z"/>
          <w:lang w:val="en-GB"/>
        </w:rPr>
        <w:pPrChange w:id="422" w:author="Seokwoo Yoon" w:date="2017-10-11T16:09:00Z">
          <w:pPr>
            <w:pStyle w:val="ListParagraph"/>
            <w:numPr>
              <w:numId w:val="48"/>
            </w:numPr>
            <w:ind w:left="1080" w:hanging="360"/>
          </w:pPr>
        </w:pPrChange>
      </w:pPr>
    </w:p>
    <w:p w14:paraId="29A3D0DB" w14:textId="35CF6C0C" w:rsidR="00A91732" w:rsidRPr="00A91732" w:rsidDel="00E338F0" w:rsidRDefault="00A91732">
      <w:pPr>
        <w:rPr>
          <w:del w:id="423" w:author="Seokwoo Yoon" w:date="2017-10-11T16:53:00Z"/>
          <w:lang w:val="en-GB"/>
        </w:rPr>
        <w:pPrChange w:id="424" w:author="Seokwoo Yoon" w:date="2017-10-11T16:09:00Z">
          <w:pPr>
            <w:pStyle w:val="ListParagraph"/>
            <w:numPr>
              <w:numId w:val="48"/>
            </w:numPr>
            <w:ind w:left="1080" w:hanging="360"/>
          </w:pPr>
        </w:pPrChange>
      </w:pPr>
    </w:p>
    <w:p w14:paraId="74A45D61" w14:textId="420DAA9A" w:rsidR="000C4665" w:rsidRDefault="006627B5" w:rsidP="006627B5">
      <w:pPr>
        <w:pStyle w:val="ListParagraph"/>
        <w:numPr>
          <w:ilvl w:val="0"/>
          <w:numId w:val="49"/>
        </w:numPr>
        <w:rPr>
          <w:ins w:id="425" w:author="Seokwoo Yoon" w:date="2017-10-17T13:59:00Z"/>
          <w:lang w:val="en-GB"/>
        </w:rPr>
      </w:pPr>
      <w:r>
        <w:rPr>
          <w:lang w:val="en-GB"/>
        </w:rPr>
        <w:t>Reset via “atz”</w:t>
      </w:r>
    </w:p>
    <w:p w14:paraId="2156A260" w14:textId="31212524" w:rsidR="00E43410" w:rsidRDefault="00E43410" w:rsidP="006627B5">
      <w:pPr>
        <w:pStyle w:val="ListParagraph"/>
        <w:numPr>
          <w:ilvl w:val="0"/>
          <w:numId w:val="49"/>
        </w:numPr>
        <w:rPr>
          <w:ins w:id="426" w:author="Seokwoo Yoon" w:date="2017-10-17T14:44:00Z"/>
          <w:lang w:val="en-GB"/>
        </w:rPr>
      </w:pPr>
      <w:ins w:id="427" w:author="Seokwoo Yoon" w:date="2017-10-17T13:59:00Z">
        <w:r>
          <w:rPr>
            <w:lang w:val="en-GB"/>
          </w:rPr>
          <w:t>If ABP</w:t>
        </w:r>
      </w:ins>
      <w:ins w:id="428" w:author="Seokwoo Yoon" w:date="2017-10-17T14:00:00Z">
        <w:r>
          <w:rPr>
            <w:lang w:val="en-GB"/>
          </w:rPr>
          <w:t xml:space="preserve"> is chosen to be used in step #1, </w:t>
        </w:r>
      </w:ins>
      <w:ins w:id="429" w:author="Seokwoo Yoon" w:date="2017-10-17T14:45:00Z">
        <w:r w:rsidR="00C16E02">
          <w:t>cayenne.mydevice.sb</w:t>
        </w:r>
        <w:r w:rsidR="00C16E02">
          <w:rPr>
            <w:lang w:val="en-GB"/>
          </w:rPr>
          <w:t xml:space="preserve"> </w:t>
        </w:r>
      </w:ins>
      <w:ins w:id="430" w:author="Seokwoo Yoon" w:date="2017-10-17T14:02:00Z">
        <w:r>
          <w:rPr>
            <w:lang w:val="en-GB"/>
          </w:rPr>
          <w:t>needs to be modified as described in comment below. I</w:t>
        </w:r>
      </w:ins>
      <w:ins w:id="431" w:author="Seokwoo Yoon" w:date="2017-10-17T14:03:00Z">
        <w:r>
          <w:rPr>
            <w:lang w:val="en-GB"/>
          </w:rPr>
          <w:t>f running with OTAA, skip this step</w:t>
        </w:r>
      </w:ins>
    </w:p>
    <w:p w14:paraId="79CFF36B" w14:textId="77777777" w:rsidR="008546B2" w:rsidRDefault="008546B2" w:rsidP="008546B2">
      <w:pPr>
        <w:pStyle w:val="ListParagraph"/>
        <w:rPr>
          <w:ins w:id="432" w:author="Seokwoo Yoon" w:date="2017-10-17T14:44:00Z"/>
          <w:noProof/>
        </w:rPr>
        <w:pPrChange w:id="433" w:author="Seokwoo Yoon" w:date="2017-10-17T14:44:00Z">
          <w:pPr>
            <w:pStyle w:val="ListParagraph"/>
            <w:numPr>
              <w:numId w:val="49"/>
            </w:numPr>
            <w:tabs>
              <w:tab w:val="num" w:pos="720"/>
            </w:tabs>
            <w:ind w:hanging="360"/>
          </w:pPr>
        </w:pPrChange>
      </w:pPr>
      <w:ins w:id="434" w:author="Seokwoo Yoon" w:date="2017-10-17T14:44:00Z">
        <w:r>
          <w:rPr>
            <w:noProof/>
          </w:rPr>
          <w:drawing>
            <wp:inline distT="0" distB="0" distL="0" distR="0" wp14:anchorId="2EAEA110" wp14:editId="43ED93A4">
              <wp:extent cx="5343525" cy="29739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1804" cy="307315"/>
                      </a:xfrm>
                      <a:prstGeom prst="rect">
                        <a:avLst/>
                      </a:prstGeom>
                    </pic:spPr>
                  </pic:pic>
                </a:graphicData>
              </a:graphic>
            </wp:inline>
          </w:drawing>
        </w:r>
      </w:ins>
    </w:p>
    <w:p w14:paraId="5400AA83" w14:textId="6FFDE1E5" w:rsidR="00E43410" w:rsidRPr="00E43410" w:rsidDel="00681EA5" w:rsidRDefault="00E43410" w:rsidP="008546B2">
      <w:pPr>
        <w:pStyle w:val="ListParagraph"/>
        <w:rPr>
          <w:del w:id="435" w:author="Seokwoo Yoon" w:date="2017-10-17T14:12:00Z"/>
          <w:lang w:val="en-GB"/>
          <w:rPrChange w:id="436" w:author="Seokwoo Yoon" w:date="2017-10-17T14:03:00Z">
            <w:rPr>
              <w:del w:id="437" w:author="Seokwoo Yoon" w:date="2017-10-17T14:12:00Z"/>
              <w:lang w:val="en-GB"/>
            </w:rPr>
          </w:rPrChange>
        </w:rPr>
        <w:pPrChange w:id="438" w:author="Seokwoo Yoon" w:date="2017-10-17T14:44:00Z">
          <w:pPr>
            <w:pStyle w:val="ListParagraph"/>
            <w:numPr>
              <w:numId w:val="49"/>
            </w:numPr>
            <w:tabs>
              <w:tab w:val="num" w:pos="720"/>
            </w:tabs>
            <w:ind w:hanging="360"/>
          </w:pPr>
        </w:pPrChange>
      </w:pPr>
      <w:ins w:id="439" w:author="Seokwoo Yoon" w:date="2017-10-17T14:04:00Z">
        <w:r>
          <w:rPr>
            <w:noProof/>
          </w:rPr>
          <w:t xml:space="preserve"> </w:t>
        </w:r>
      </w:ins>
    </w:p>
    <w:p w14:paraId="47A361B9" w14:textId="77777777" w:rsidR="00E43410" w:rsidRPr="00681EA5" w:rsidRDefault="00E43410" w:rsidP="008546B2">
      <w:pPr>
        <w:pStyle w:val="ListParagraph"/>
        <w:rPr>
          <w:ins w:id="440" w:author="Seokwoo Yoon" w:date="2017-10-17T14:05:00Z"/>
          <w:lang w:val="en-GB"/>
          <w:rPrChange w:id="441" w:author="Seokwoo Yoon" w:date="2017-10-17T14:12:00Z">
            <w:rPr>
              <w:ins w:id="442" w:author="Seokwoo Yoon" w:date="2017-10-17T14:05:00Z"/>
              <w:lang w:val="en-GB"/>
            </w:rPr>
          </w:rPrChange>
        </w:rPr>
        <w:pPrChange w:id="443" w:author="Seokwoo Yoon" w:date="2017-10-17T14:44:00Z">
          <w:pPr>
            <w:pStyle w:val="ListParagraph"/>
            <w:numPr>
              <w:numId w:val="49"/>
            </w:numPr>
            <w:tabs>
              <w:tab w:val="num" w:pos="720"/>
            </w:tabs>
            <w:ind w:hanging="360"/>
          </w:pPr>
        </w:pPrChange>
      </w:pPr>
    </w:p>
    <w:p w14:paraId="3ACA6660" w14:textId="082F3DC4" w:rsidR="006627B5" w:rsidRDefault="006627B5" w:rsidP="00681EA5">
      <w:pPr>
        <w:pStyle w:val="ListParagraph"/>
        <w:numPr>
          <w:ilvl w:val="0"/>
          <w:numId w:val="49"/>
        </w:numPr>
        <w:rPr>
          <w:lang w:val="en-GB"/>
        </w:rPr>
      </w:pPr>
      <w:r>
        <w:rPr>
          <w:lang w:val="en-GB"/>
        </w:rPr>
        <w:t xml:space="preserve">Right-click on </w:t>
      </w:r>
      <w:commentRangeStart w:id="444"/>
      <w:commentRangeStart w:id="445"/>
      <w:r>
        <w:rPr>
          <w:lang w:val="en-GB"/>
        </w:rPr>
        <w:t>UwTerminal</w:t>
      </w:r>
      <w:ins w:id="446" w:author="Seokwoo Yoon" w:date="2017-10-09T13:36:00Z">
        <w:r w:rsidR="003F1D6F">
          <w:rPr>
            <w:lang w:val="en-GB"/>
          </w:rPr>
          <w:t>X</w:t>
        </w:r>
      </w:ins>
      <w:r>
        <w:rPr>
          <w:lang w:val="en-GB"/>
        </w:rPr>
        <w:t xml:space="preserve"> </w:t>
      </w:r>
      <w:commentRangeEnd w:id="444"/>
      <w:r w:rsidR="00C73235">
        <w:rPr>
          <w:rStyle w:val="CommentReference"/>
        </w:rPr>
        <w:commentReference w:id="444"/>
      </w:r>
      <w:commentRangeEnd w:id="445"/>
      <w:r w:rsidR="00BD0C45">
        <w:rPr>
          <w:rStyle w:val="CommentReference"/>
        </w:rPr>
        <w:commentReference w:id="445"/>
      </w:r>
      <w:r>
        <w:rPr>
          <w:lang w:val="en-GB"/>
        </w:rPr>
        <w:t xml:space="preserve">and </w:t>
      </w:r>
      <w:commentRangeStart w:id="447"/>
      <w:commentRangeStart w:id="448"/>
      <w:del w:id="449" w:author="Seokwoo Yoon" w:date="2017-10-09T13:36:00Z">
        <w:r w:rsidDel="003F1D6F">
          <w:rPr>
            <w:lang w:val="en-GB"/>
          </w:rPr>
          <w:delText>clikc</w:delText>
        </w:r>
      </w:del>
      <w:ins w:id="450" w:author="Seokwoo Yoon" w:date="2017-10-09T13:36:00Z">
        <w:r w:rsidR="003F1D6F">
          <w:rPr>
            <w:lang w:val="en-GB"/>
          </w:rPr>
          <w:t>click</w:t>
        </w:r>
      </w:ins>
      <w:r>
        <w:rPr>
          <w:lang w:val="en-GB"/>
        </w:rPr>
        <w:t xml:space="preserve"> </w:t>
      </w:r>
      <w:commentRangeEnd w:id="447"/>
      <w:r w:rsidR="00C73235">
        <w:rPr>
          <w:rStyle w:val="CommentReference"/>
        </w:rPr>
        <w:commentReference w:id="447"/>
      </w:r>
      <w:commentRangeEnd w:id="448"/>
      <w:r w:rsidR="00BD0C45">
        <w:rPr>
          <w:rStyle w:val="CommentReference"/>
        </w:rPr>
        <w:commentReference w:id="448"/>
      </w:r>
      <w:r>
        <w:rPr>
          <w:lang w:val="en-GB"/>
        </w:rPr>
        <w:t>“XCompile + Load + Run”</w:t>
      </w:r>
      <w:ins w:id="451" w:author="Seokwoo Yoon" w:date="2017-10-11T16:54:00Z">
        <w:r w:rsidR="00E338F0">
          <w:rPr>
            <w:lang w:val="en-GB"/>
          </w:rPr>
          <w:t>,</w:t>
        </w:r>
      </w:ins>
      <w:r>
        <w:rPr>
          <w:lang w:val="en-GB"/>
        </w:rPr>
        <w:t xml:space="preserve"> and choose the smartBASIC application (cayenne.mydevice.</w:t>
      </w:r>
      <w:commentRangeStart w:id="452"/>
      <w:commentRangeStart w:id="453"/>
      <w:r>
        <w:rPr>
          <w:lang w:val="en-GB"/>
        </w:rPr>
        <w:t>sb</w:t>
      </w:r>
      <w:commentRangeEnd w:id="452"/>
      <w:r w:rsidR="004E1C65">
        <w:rPr>
          <w:rStyle w:val="CommentReference"/>
        </w:rPr>
        <w:commentReference w:id="452"/>
      </w:r>
      <w:commentRangeEnd w:id="453"/>
      <w:r w:rsidR="00681EA5">
        <w:rPr>
          <w:rStyle w:val="CommentReference"/>
        </w:rPr>
        <w:commentReference w:id="453"/>
      </w:r>
      <w:ins w:id="454" w:author="Seokwoo Yoon" w:date="2017-10-17T14:06:00Z">
        <w:r w:rsidR="00681EA5">
          <w:rPr>
            <w:lang w:val="en-GB"/>
          </w:rPr>
          <w:t xml:space="preserve"> which can be do</w:t>
        </w:r>
      </w:ins>
      <w:ins w:id="455" w:author="Seokwoo Yoon" w:date="2017-10-17T14:07:00Z">
        <w:r w:rsidR="00681EA5">
          <w:rPr>
            <w:lang w:val="en-GB"/>
          </w:rPr>
          <w:t xml:space="preserve">wnloaded from </w:t>
        </w:r>
        <w:r w:rsidR="00681EA5">
          <w:rPr>
            <w:lang w:val="en-GB"/>
          </w:rPr>
          <w:fldChar w:fldCharType="begin"/>
        </w:r>
        <w:r w:rsidR="00681EA5">
          <w:rPr>
            <w:lang w:val="en-GB"/>
          </w:rPr>
          <w:instrText xml:space="preserve"> HYPERLINK "</w:instrText>
        </w:r>
        <w:r w:rsidR="00681EA5" w:rsidRPr="00681EA5">
          <w:rPr>
            <w:lang w:val="en-GB"/>
          </w:rPr>
          <w:instrText>https://github.com/LairdCP/RM1xx-Applications</w:instrText>
        </w:r>
        <w:r w:rsidR="00681EA5">
          <w:rPr>
            <w:lang w:val="en-GB"/>
          </w:rPr>
          <w:instrText xml:space="preserve">" </w:instrText>
        </w:r>
        <w:r w:rsidR="00681EA5">
          <w:rPr>
            <w:lang w:val="en-GB"/>
          </w:rPr>
          <w:fldChar w:fldCharType="separate"/>
        </w:r>
      </w:ins>
      <w:r w:rsidR="00681EA5" w:rsidRPr="00C013F8">
        <w:rPr>
          <w:rStyle w:val="Hyperlink"/>
          <w:rFonts w:ascii="Calibri" w:hAnsi="Calibri"/>
          <w:lang w:val="en-GB"/>
        </w:rPr>
        <w:t>https://github.com/LairdCP/RM1xx-Applications</w:t>
      </w:r>
      <w:ins w:id="456" w:author="Seokwoo Yoon" w:date="2017-10-17T14:07:00Z">
        <w:r w:rsidR="00681EA5">
          <w:rPr>
            <w:lang w:val="en-GB"/>
          </w:rPr>
          <w:fldChar w:fldCharType="end"/>
        </w:r>
      </w:ins>
      <w:r>
        <w:rPr>
          <w:lang w:val="en-GB"/>
        </w:rPr>
        <w:t xml:space="preserve">) </w:t>
      </w:r>
    </w:p>
    <w:p w14:paraId="2AC913AB" w14:textId="2F94BA68" w:rsidR="006627B5" w:rsidRPr="006627B5" w:rsidRDefault="006627B5" w:rsidP="006627B5">
      <w:pPr>
        <w:pStyle w:val="ListParagraph"/>
        <w:numPr>
          <w:ilvl w:val="0"/>
          <w:numId w:val="49"/>
        </w:numPr>
        <w:rPr>
          <w:lang w:val="en-GB"/>
        </w:rPr>
      </w:pPr>
      <w:r>
        <w:rPr>
          <w:lang w:val="en-GB"/>
        </w:rPr>
        <w:t xml:space="preserve">If successfully downloaded, the application starts immediately. RM1xx joins a LoRaWAN network and then </w:t>
      </w:r>
      <w:commentRangeStart w:id="457"/>
      <w:commentRangeStart w:id="458"/>
      <w:r>
        <w:rPr>
          <w:lang w:val="en-GB"/>
        </w:rPr>
        <w:t>transmit</w:t>
      </w:r>
      <w:ins w:id="459" w:author="Seokwoo Yoon" w:date="2017-10-11T16:54:00Z">
        <w:r w:rsidR="00E338F0">
          <w:rPr>
            <w:lang w:val="en-GB"/>
          </w:rPr>
          <w:t>s</w:t>
        </w:r>
      </w:ins>
      <w:r>
        <w:rPr>
          <w:lang w:val="en-GB"/>
        </w:rPr>
        <w:t xml:space="preserve"> </w:t>
      </w:r>
      <w:commentRangeEnd w:id="457"/>
      <w:r w:rsidR="0031300F">
        <w:rPr>
          <w:rStyle w:val="CommentReference"/>
        </w:rPr>
        <w:commentReference w:id="457"/>
      </w:r>
      <w:commentRangeEnd w:id="458"/>
      <w:r w:rsidR="00BD0C45">
        <w:rPr>
          <w:rStyle w:val="CommentReference"/>
        </w:rPr>
        <w:commentReference w:id="458"/>
      </w:r>
      <w:r>
        <w:rPr>
          <w:lang w:val="en-GB"/>
        </w:rPr>
        <w:t>data shown on Cayenne periodically</w:t>
      </w:r>
      <w:del w:id="460" w:author="Seokwoo Yoon" w:date="2017-10-17T14:05:00Z">
        <w:r w:rsidDel="00E43410">
          <w:rPr>
            <w:lang w:val="en-GB"/>
          </w:rPr>
          <w:delText xml:space="preserve">. </w:delText>
        </w:r>
      </w:del>
    </w:p>
    <w:p w14:paraId="3F37F19B" w14:textId="77777777" w:rsidR="006E1AE1" w:rsidRDefault="006E1AE1" w:rsidP="008336E4">
      <w:pPr>
        <w:rPr>
          <w:lang w:val="en-GB"/>
        </w:rPr>
      </w:pPr>
    </w:p>
    <w:p w14:paraId="4846B3CD" w14:textId="4C5A8705" w:rsidR="00322C7D" w:rsidRDefault="006627B5" w:rsidP="00911902">
      <w:pPr>
        <w:keepNext/>
      </w:pPr>
      <w:r>
        <w:rPr>
          <w:noProof/>
        </w:rPr>
        <w:drawing>
          <wp:inline distT="0" distB="0" distL="0" distR="0" wp14:anchorId="47FABAFC" wp14:editId="60545CFF">
            <wp:extent cx="6400800" cy="859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23710" cy="876300"/>
                    </a:xfrm>
                    <a:prstGeom prst="rect">
                      <a:avLst/>
                    </a:prstGeom>
                  </pic:spPr>
                </pic:pic>
              </a:graphicData>
            </a:graphic>
          </wp:inline>
        </w:drawing>
      </w:r>
    </w:p>
    <w:p w14:paraId="0FEB5FF1" w14:textId="3E667922" w:rsidR="006E1AE1" w:rsidRDefault="00322C7D" w:rsidP="00322C7D">
      <w:pPr>
        <w:pStyle w:val="Caption"/>
        <w:rPr>
          <w:lang w:val="en-GB"/>
        </w:rPr>
      </w:pPr>
      <w:r>
        <w:t xml:space="preserve">Figure </w:t>
      </w:r>
      <w:fldSimple w:instr=" SEQ Figure \* ARABIC ">
        <w:r w:rsidR="00F1080E">
          <w:rPr>
            <w:noProof/>
          </w:rPr>
          <w:t>3</w:t>
        </w:r>
      </w:fldSimple>
      <w:r>
        <w:t xml:space="preserve"> Displayed data on Cayenne</w:t>
      </w:r>
    </w:p>
    <w:p w14:paraId="679E0CFC" w14:textId="1B3C5096" w:rsidR="00911902" w:rsidDel="00681EA5" w:rsidRDefault="00911902" w:rsidP="00911902">
      <w:pPr>
        <w:rPr>
          <w:del w:id="461" w:author="Seokwoo Yoon" w:date="2017-10-17T14:12:00Z"/>
          <w:lang w:val="en-GB"/>
        </w:rPr>
      </w:pPr>
    </w:p>
    <w:p w14:paraId="639D7970" w14:textId="3DA4F07F" w:rsidR="006627B5" w:rsidRDefault="00911902" w:rsidP="00322C7D">
      <w:pPr>
        <w:rPr>
          <w:lang w:val="en-GB"/>
        </w:rPr>
      </w:pPr>
      <w:r>
        <w:rPr>
          <w:lang w:val="en-GB"/>
        </w:rPr>
        <w:t>In figure 3, “Analog Input (2)” is the power supply/battery in voltage. “Digital input (3)” is Button1 on the DVK and “Digital Output (4)” is the LED5 status on the board. These names can be changed on setting located at the right upper corner of each widget so that they can look like figure 4, for example.</w:t>
      </w:r>
    </w:p>
    <w:p w14:paraId="65AEC3FD" w14:textId="77777777" w:rsidR="00911902" w:rsidRDefault="006627B5" w:rsidP="00911902">
      <w:pPr>
        <w:keepNext/>
      </w:pPr>
      <w:r>
        <w:rPr>
          <w:noProof/>
        </w:rPr>
        <w:drawing>
          <wp:inline distT="0" distB="0" distL="0" distR="0" wp14:anchorId="2AC07BA5" wp14:editId="78997879">
            <wp:extent cx="6400800" cy="884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884555"/>
                    </a:xfrm>
                    <a:prstGeom prst="rect">
                      <a:avLst/>
                    </a:prstGeom>
                  </pic:spPr>
                </pic:pic>
              </a:graphicData>
            </a:graphic>
          </wp:inline>
        </w:drawing>
      </w:r>
    </w:p>
    <w:p w14:paraId="021DC2E2" w14:textId="427D3236" w:rsidR="006627B5" w:rsidRDefault="00911902" w:rsidP="00911902">
      <w:pPr>
        <w:pStyle w:val="Caption"/>
        <w:rPr>
          <w:lang w:val="en-GB"/>
        </w:rPr>
      </w:pPr>
      <w:r>
        <w:t xml:space="preserve">Figure </w:t>
      </w:r>
      <w:fldSimple w:instr=" SEQ Figure \* ARABIC ">
        <w:r w:rsidR="00F1080E">
          <w:rPr>
            <w:noProof/>
          </w:rPr>
          <w:t>4</w:t>
        </w:r>
      </w:fldSimple>
      <w:r>
        <w:t xml:space="preserve"> Renamed widgets on Cayenne</w:t>
      </w:r>
    </w:p>
    <w:p w14:paraId="0FEA5D7D" w14:textId="77777777" w:rsidR="00911902" w:rsidRDefault="00911902" w:rsidP="00322C7D">
      <w:pPr>
        <w:rPr>
          <w:lang w:val="en-GB"/>
        </w:rPr>
      </w:pPr>
    </w:p>
    <w:p w14:paraId="032AF485" w14:textId="42674C64" w:rsidR="006627B5" w:rsidRDefault="00911902" w:rsidP="00322C7D">
      <w:pPr>
        <w:rPr>
          <w:lang w:val="en-GB"/>
        </w:rPr>
      </w:pPr>
      <w:r>
        <w:rPr>
          <w:lang w:val="en-GB"/>
        </w:rPr>
        <w:t>If Button2 on DVK is clicked, it will toggle LED5 status and include it in the transmitted data to Cayenne.</w:t>
      </w:r>
    </w:p>
    <w:p w14:paraId="5F10052B" w14:textId="77777777" w:rsidR="00911902" w:rsidRDefault="00911902" w:rsidP="00911902">
      <w:pPr>
        <w:keepNext/>
      </w:pPr>
      <w:r>
        <w:rPr>
          <w:noProof/>
        </w:rPr>
        <w:drawing>
          <wp:inline distT="0" distB="0" distL="0" distR="0" wp14:anchorId="6B8318C5" wp14:editId="5B82B075">
            <wp:extent cx="6400800" cy="80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806450"/>
                    </a:xfrm>
                    <a:prstGeom prst="rect">
                      <a:avLst/>
                    </a:prstGeom>
                  </pic:spPr>
                </pic:pic>
              </a:graphicData>
            </a:graphic>
          </wp:inline>
        </w:drawing>
      </w:r>
    </w:p>
    <w:p w14:paraId="755B12F9" w14:textId="659E894F" w:rsidR="00911902" w:rsidRDefault="00911902" w:rsidP="00911902">
      <w:pPr>
        <w:pStyle w:val="Caption"/>
      </w:pPr>
      <w:r>
        <w:t xml:space="preserve">Figure </w:t>
      </w:r>
      <w:fldSimple w:instr=" SEQ Figure \* ARABIC ">
        <w:r w:rsidR="00F1080E">
          <w:rPr>
            <w:noProof/>
          </w:rPr>
          <w:t>5</w:t>
        </w:r>
      </w:fldSimple>
      <w:r>
        <w:t xml:space="preserve"> LED5 turned on</w:t>
      </w:r>
    </w:p>
    <w:p w14:paraId="59DB50C8" w14:textId="7607A07B" w:rsidR="00911902" w:rsidRDefault="00911902" w:rsidP="00911902"/>
    <w:p w14:paraId="1DA484B3" w14:textId="7975F643" w:rsidR="00911902" w:rsidRDefault="00911902" w:rsidP="00911902">
      <w:r>
        <w:t xml:space="preserve">If Button1 is </w:t>
      </w:r>
      <w:ins w:id="462" w:author="Seokwoo Yoon" w:date="2017-10-17T14:10:00Z">
        <w:r w:rsidR="00681EA5">
          <w:t xml:space="preserve">being </w:t>
        </w:r>
      </w:ins>
      <w:r>
        <w:t xml:space="preserve">pressed </w:t>
      </w:r>
      <w:commentRangeStart w:id="463"/>
      <w:commentRangeStart w:id="464"/>
      <w:r>
        <w:t xml:space="preserve">while </w:t>
      </w:r>
      <w:commentRangeEnd w:id="463"/>
      <w:r w:rsidR="003F11D3">
        <w:rPr>
          <w:rStyle w:val="CommentReference"/>
        </w:rPr>
        <w:commentReference w:id="463"/>
      </w:r>
      <w:commentRangeEnd w:id="464"/>
      <w:r w:rsidR="00681EA5">
        <w:rPr>
          <w:rStyle w:val="CommentReference"/>
        </w:rPr>
        <w:commentReference w:id="464"/>
      </w:r>
      <w:r>
        <w:t>RM1xx is transmitting data, Button1 status will be updated on Cayenne.</w:t>
      </w:r>
    </w:p>
    <w:p w14:paraId="70F13D59" w14:textId="77777777" w:rsidR="00911902" w:rsidRDefault="00911902" w:rsidP="00911902">
      <w:pPr>
        <w:keepNext/>
      </w:pPr>
      <w:r>
        <w:rPr>
          <w:noProof/>
        </w:rPr>
        <w:drawing>
          <wp:inline distT="0" distB="0" distL="0" distR="0" wp14:anchorId="46EB589C" wp14:editId="121FDEC8">
            <wp:extent cx="6400800" cy="80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801370"/>
                    </a:xfrm>
                    <a:prstGeom prst="rect">
                      <a:avLst/>
                    </a:prstGeom>
                  </pic:spPr>
                </pic:pic>
              </a:graphicData>
            </a:graphic>
          </wp:inline>
        </w:drawing>
      </w:r>
    </w:p>
    <w:p w14:paraId="5022EC4E" w14:textId="151E37C2" w:rsidR="00911902" w:rsidRPr="00911902" w:rsidRDefault="00911902" w:rsidP="00911902">
      <w:pPr>
        <w:pStyle w:val="Caption"/>
      </w:pPr>
      <w:r>
        <w:t xml:space="preserve">Figure </w:t>
      </w:r>
      <w:fldSimple w:instr=" SEQ Figure \* ARABIC ">
        <w:r w:rsidR="00F1080E">
          <w:rPr>
            <w:noProof/>
          </w:rPr>
          <w:t>6</w:t>
        </w:r>
      </w:fldSimple>
      <w:r>
        <w:t xml:space="preserve"> Button1 pressed</w:t>
      </w:r>
    </w:p>
    <w:p w14:paraId="10285857" w14:textId="11CF4C82" w:rsidR="006627B5" w:rsidRDefault="006627B5" w:rsidP="00322C7D"/>
    <w:p w14:paraId="58B6CEBF" w14:textId="436FCA7B" w:rsidR="00911902" w:rsidRDefault="00911902" w:rsidP="00322C7D">
      <w:r>
        <w:t xml:space="preserve">You </w:t>
      </w:r>
      <w:r w:rsidR="00F1080E">
        <w:t>can set notification on “trigger” which is located on right corner of each widget and get an email or text message when certain condition is met. The below is a setup for notification when temperature is above 20</w:t>
      </w:r>
      <w:ins w:id="465" w:author="Jamie Mccrae" w:date="2017-10-17T13:26:00Z">
        <w:r w:rsidR="003F11D3" w:rsidRPr="003F11D3">
          <w:rPr>
            <w:vertAlign w:val="superscript"/>
            <w:rPrChange w:id="466" w:author="Jamie Mccrae" w:date="2017-10-17T13:26:00Z">
              <w:rPr/>
            </w:rPrChange>
          </w:rPr>
          <w:t>o</w:t>
        </w:r>
      </w:ins>
      <w:del w:id="467" w:author="Jamie Mccrae" w:date="2017-10-17T13:26:00Z">
        <w:r w:rsidR="00F1080E" w:rsidDel="003F11D3">
          <w:delText xml:space="preserve"> </w:delText>
        </w:r>
      </w:del>
      <w:r w:rsidR="00F1080E">
        <w:t xml:space="preserve">C. </w:t>
      </w:r>
    </w:p>
    <w:p w14:paraId="192AEB89" w14:textId="0B4EB18B" w:rsidR="00F1080E" w:rsidRDefault="00F1080E" w:rsidP="00322C7D"/>
    <w:p w14:paraId="04421A3C" w14:textId="77777777" w:rsidR="00F1080E" w:rsidRDefault="00F1080E" w:rsidP="00F1080E">
      <w:pPr>
        <w:keepNext/>
      </w:pPr>
      <w:r>
        <w:rPr>
          <w:noProof/>
        </w:rPr>
        <w:drawing>
          <wp:inline distT="0" distB="0" distL="0" distR="0" wp14:anchorId="237CD603" wp14:editId="3B4715B8">
            <wp:extent cx="5446890" cy="18383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5068" cy="1844460"/>
                    </a:xfrm>
                    <a:prstGeom prst="rect">
                      <a:avLst/>
                    </a:prstGeom>
                  </pic:spPr>
                </pic:pic>
              </a:graphicData>
            </a:graphic>
          </wp:inline>
        </w:drawing>
      </w:r>
    </w:p>
    <w:p w14:paraId="64FDD51F" w14:textId="29C919D5" w:rsidR="00F1080E" w:rsidRDefault="00F1080E" w:rsidP="00F1080E">
      <w:pPr>
        <w:pStyle w:val="Caption"/>
      </w:pPr>
      <w:r>
        <w:t xml:space="preserve">Figure </w:t>
      </w:r>
      <w:fldSimple w:instr=" SEQ Figure \* ARABIC ">
        <w:r>
          <w:rPr>
            <w:noProof/>
          </w:rPr>
          <w:t>7</w:t>
        </w:r>
      </w:fldSimple>
      <w:r>
        <w:t xml:space="preserve"> Notification setup for temperature above 20</w:t>
      </w:r>
      <w:ins w:id="468" w:author="Jamie Mccrae" w:date="2017-10-17T13:26:00Z">
        <w:r w:rsidR="003F11D3" w:rsidRPr="003F11D3">
          <w:rPr>
            <w:vertAlign w:val="superscript"/>
            <w:rPrChange w:id="469" w:author="Jamie Mccrae" w:date="2017-10-17T13:26:00Z">
              <w:rPr/>
            </w:rPrChange>
          </w:rPr>
          <w:t>o</w:t>
        </w:r>
      </w:ins>
      <w:del w:id="470" w:author="Jamie Mccrae" w:date="2017-10-17T13:26:00Z">
        <w:r w:rsidDel="003F11D3">
          <w:delText xml:space="preserve"> </w:delText>
        </w:r>
      </w:del>
      <w:r>
        <w:t>C</w:t>
      </w:r>
    </w:p>
    <w:p w14:paraId="2FF2BDBA" w14:textId="1393B01D" w:rsidR="00F1080E" w:rsidRDefault="00F1080E" w:rsidP="00322C7D"/>
    <w:p w14:paraId="453FC0A6" w14:textId="77777777" w:rsidR="00F1080E" w:rsidRDefault="00F1080E" w:rsidP="00F1080E">
      <w:pPr>
        <w:keepNext/>
      </w:pPr>
      <w:r>
        <w:rPr>
          <w:noProof/>
        </w:rPr>
        <w:drawing>
          <wp:inline distT="0" distB="0" distL="0" distR="0" wp14:anchorId="6A2A6BC9" wp14:editId="0862D1DC">
            <wp:extent cx="3533775" cy="5992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5902" cy="604677"/>
                    </a:xfrm>
                    <a:prstGeom prst="rect">
                      <a:avLst/>
                    </a:prstGeom>
                    <a:noFill/>
                    <a:ln>
                      <a:noFill/>
                    </a:ln>
                  </pic:spPr>
                </pic:pic>
              </a:graphicData>
            </a:graphic>
          </wp:inline>
        </w:drawing>
      </w:r>
    </w:p>
    <w:p w14:paraId="62CB7BCF" w14:textId="453421F4" w:rsidR="00F1080E" w:rsidRDefault="00F1080E" w:rsidP="00F1080E">
      <w:pPr>
        <w:pStyle w:val="Caption"/>
        <w:rPr>
          <w:ins w:id="471" w:author="Seokwoo Yoon" w:date="2017-10-11T17:01:00Z"/>
        </w:rPr>
      </w:pPr>
      <w:r>
        <w:t xml:space="preserve">Figure </w:t>
      </w:r>
      <w:fldSimple w:instr=" SEQ Figure \* ARABIC ">
        <w:r>
          <w:rPr>
            <w:noProof/>
          </w:rPr>
          <w:t>8</w:t>
        </w:r>
      </w:fldSimple>
      <w:r>
        <w:t xml:space="preserve"> Arrived text message on mobile </w:t>
      </w:r>
      <w:commentRangeStart w:id="472"/>
      <w:commentRangeStart w:id="473"/>
      <w:r>
        <w:t>phone</w:t>
      </w:r>
      <w:commentRangeEnd w:id="472"/>
      <w:r w:rsidR="007B53D0">
        <w:rPr>
          <w:rStyle w:val="CommentReference"/>
          <w:i w:val="0"/>
          <w:iCs w:val="0"/>
        </w:rPr>
        <w:commentReference w:id="472"/>
      </w:r>
      <w:commentRangeEnd w:id="473"/>
      <w:r w:rsidR="00D63F8E">
        <w:rPr>
          <w:rStyle w:val="CommentReference"/>
          <w:i w:val="0"/>
          <w:iCs w:val="0"/>
        </w:rPr>
        <w:commentReference w:id="473"/>
      </w:r>
    </w:p>
    <w:p w14:paraId="7C0761EE" w14:textId="26C64F31" w:rsidR="00BD0C45" w:rsidRDefault="004D7953">
      <w:pPr>
        <w:pStyle w:val="Heading1"/>
        <w:rPr>
          <w:ins w:id="474" w:author="Seokwoo Yoon" w:date="2017-10-11T17:04:00Z"/>
        </w:rPr>
        <w:pPrChange w:id="475" w:author="Seokwoo Yoon" w:date="2017-10-11T17:06:00Z">
          <w:pPr>
            <w:pStyle w:val="Caption"/>
          </w:pPr>
        </w:pPrChange>
      </w:pPr>
      <w:ins w:id="476" w:author="Seokwoo Yoon" w:date="2017-10-11T17:06:00Z">
        <w:r>
          <w:t>Cayenne data format</w:t>
        </w:r>
      </w:ins>
    </w:p>
    <w:p w14:paraId="750042B0" w14:textId="156A9EFF" w:rsidR="004D7953" w:rsidRDefault="00BD0C45">
      <w:pPr>
        <w:rPr>
          <w:ins w:id="477" w:author="Seokwoo Yoon" w:date="2017-10-11T17:11:00Z"/>
        </w:rPr>
        <w:pPrChange w:id="478" w:author="Seokwoo Yoon" w:date="2017-10-11T17:01:00Z">
          <w:pPr>
            <w:pStyle w:val="Caption"/>
          </w:pPr>
        </w:pPrChange>
      </w:pPr>
      <w:ins w:id="479" w:author="Seokwoo Yoon" w:date="2017-10-11T17:04:00Z">
        <w:r>
          <w:t xml:space="preserve">In cayenne.mydevice.sb, </w:t>
        </w:r>
      </w:ins>
      <w:ins w:id="480" w:author="Jamie Mccrae" w:date="2017-10-17T13:27:00Z">
        <w:r w:rsidR="003F11D3">
          <w:t xml:space="preserve">the </w:t>
        </w:r>
      </w:ins>
      <w:ins w:id="481" w:author="Seokwoo Yoon" w:date="2017-10-11T17:04:00Z">
        <w:r>
          <w:t xml:space="preserve">LoraPost function explains </w:t>
        </w:r>
      </w:ins>
      <w:ins w:id="482" w:author="Seokwoo Yoon" w:date="2017-10-11T17:05:00Z">
        <w:r>
          <w:t xml:space="preserve">how </w:t>
        </w:r>
      </w:ins>
      <w:ins w:id="483" w:author="Seokwoo Yoon" w:date="2017-10-11T17:06:00Z">
        <w:r w:rsidR="004D7953">
          <w:t xml:space="preserve">data should be formatted before it is sent to Cayenne server. </w:t>
        </w:r>
      </w:ins>
      <w:ins w:id="484" w:author="Seokwoo Yoon" w:date="2017-10-11T17:07:00Z">
        <w:r w:rsidR="004D7953">
          <w:t>D</w:t>
        </w:r>
      </w:ins>
      <w:ins w:id="485" w:author="Seokwoo Yoon" w:date="2017-10-11T17:10:00Z">
        <w:r w:rsidR="004D7953">
          <w:t>ata for each entity (e.g. for sensor) consist</w:t>
        </w:r>
      </w:ins>
      <w:ins w:id="486" w:author="Seokwoo Yoon" w:date="2017-10-12T10:33:00Z">
        <w:r w:rsidR="00116663">
          <w:t>s</w:t>
        </w:r>
      </w:ins>
      <w:ins w:id="487" w:author="Seokwoo Yoon" w:date="2017-10-11T17:10:00Z">
        <w:r w:rsidR="004D7953">
          <w:t xml:space="preserve"> of </w:t>
        </w:r>
      </w:ins>
      <w:ins w:id="488" w:author="Seokwoo Yoon" w:date="2017-10-11T17:11:00Z">
        <w:r w:rsidR="004D7953">
          <w:t>three parts</w:t>
        </w:r>
      </w:ins>
      <w:ins w:id="489" w:author="Seokwoo Yoon" w:date="2017-10-11T17:12:00Z">
        <w:r w:rsidR="004D7953">
          <w:t xml:space="preserve"> like following. </w:t>
        </w:r>
      </w:ins>
    </w:p>
    <w:p w14:paraId="5F026AE7" w14:textId="1EC9264A" w:rsidR="004D7953" w:rsidRDefault="004D7953">
      <w:pPr>
        <w:pStyle w:val="ListParagraph"/>
        <w:numPr>
          <w:ilvl w:val="0"/>
          <w:numId w:val="48"/>
        </w:numPr>
        <w:rPr>
          <w:ins w:id="490" w:author="Seokwoo Yoon" w:date="2017-10-11T17:11:00Z"/>
        </w:rPr>
        <w:pPrChange w:id="491" w:author="Seokwoo Yoon" w:date="2017-10-11T17:11:00Z">
          <w:pPr>
            <w:pStyle w:val="Caption"/>
          </w:pPr>
        </w:pPrChange>
      </w:pPr>
      <w:ins w:id="492" w:author="Seokwoo Yoon" w:date="2017-10-11T17:11:00Z">
        <w:r>
          <w:t xml:space="preserve">First </w:t>
        </w:r>
        <w:r w:rsidR="00971545">
          <w:t>byte</w:t>
        </w:r>
        <w:r>
          <w:t>: data channel</w:t>
        </w:r>
      </w:ins>
      <w:ins w:id="493" w:author="Seokwoo Yoon" w:date="2017-10-11T17:29:00Z">
        <w:r w:rsidR="00971545">
          <w:t xml:space="preserve"> – </w:t>
        </w:r>
      </w:ins>
      <w:ins w:id="494" w:author="Seokwoo Yoon" w:date="2017-10-11T17:32:00Z">
        <w:r w:rsidR="00971545">
          <w:t>individually</w:t>
        </w:r>
      </w:ins>
      <w:ins w:id="495" w:author="Seokwoo Yoon" w:date="2017-10-11T17:29:00Z">
        <w:r w:rsidR="00971545">
          <w:t xml:space="preserve"> </w:t>
        </w:r>
      </w:ins>
      <w:ins w:id="496" w:author="Seokwoo Yoon" w:date="2017-10-11T17:32:00Z">
        <w:r w:rsidR="00971545">
          <w:t>classif</w:t>
        </w:r>
      </w:ins>
      <w:ins w:id="497" w:author="Jamie Mccrae" w:date="2017-10-17T13:27:00Z">
        <w:r w:rsidR="003F11D3">
          <w:t>ies</w:t>
        </w:r>
      </w:ins>
      <w:ins w:id="498" w:author="Seokwoo Yoon" w:date="2017-10-11T17:32:00Z">
        <w:del w:id="499" w:author="Jamie Mccrae" w:date="2017-10-17T13:27:00Z">
          <w:r w:rsidR="00971545" w:rsidDel="003F11D3">
            <w:delText>y</w:delText>
          </w:r>
        </w:del>
      </w:ins>
      <w:ins w:id="500" w:author="Seokwoo Yoon" w:date="2017-10-11T17:29:00Z">
        <w:r w:rsidR="00971545">
          <w:t xml:space="preserve"> each sensor</w:t>
        </w:r>
      </w:ins>
      <w:ins w:id="501" w:author="Seokwoo Yoon" w:date="2017-10-11T17:31:00Z">
        <w:r w:rsidR="00971545">
          <w:t xml:space="preserve"> in a frame</w:t>
        </w:r>
      </w:ins>
      <w:ins w:id="502" w:author="Seokwoo Yoon" w:date="2017-10-11T17:29:00Z">
        <w:r w:rsidR="00971545">
          <w:t xml:space="preserve"> </w:t>
        </w:r>
      </w:ins>
    </w:p>
    <w:p w14:paraId="6DE31424" w14:textId="71BB4694" w:rsidR="004D7953" w:rsidRDefault="004D7953">
      <w:pPr>
        <w:pStyle w:val="ListParagraph"/>
        <w:numPr>
          <w:ilvl w:val="0"/>
          <w:numId w:val="48"/>
        </w:numPr>
        <w:rPr>
          <w:ins w:id="503" w:author="Seokwoo Yoon" w:date="2017-10-11T17:12:00Z"/>
        </w:rPr>
        <w:pPrChange w:id="504" w:author="Seokwoo Yoon" w:date="2017-10-11T17:11:00Z">
          <w:pPr>
            <w:pStyle w:val="Caption"/>
          </w:pPr>
        </w:pPrChange>
      </w:pPr>
      <w:ins w:id="505" w:author="Seokwoo Yoon" w:date="2017-10-11T17:12:00Z">
        <w:r>
          <w:t>Second byte: data type</w:t>
        </w:r>
      </w:ins>
      <w:ins w:id="506" w:author="Seokwoo Yoon" w:date="2017-10-11T17:28:00Z">
        <w:r w:rsidR="00971545">
          <w:t xml:space="preserve"> (e.g. temperature)</w:t>
        </w:r>
      </w:ins>
    </w:p>
    <w:p w14:paraId="7E7D1BCE" w14:textId="03AC3197" w:rsidR="004D7953" w:rsidRDefault="009F1B4C">
      <w:pPr>
        <w:pStyle w:val="ListParagraph"/>
        <w:numPr>
          <w:ilvl w:val="0"/>
          <w:numId w:val="48"/>
        </w:numPr>
        <w:rPr>
          <w:ins w:id="507" w:author="Seokwoo Yoon" w:date="2017-10-12T10:34:00Z"/>
        </w:rPr>
        <w:pPrChange w:id="508" w:author="Seokwoo Yoon" w:date="2017-10-11T17:11:00Z">
          <w:pPr>
            <w:pStyle w:val="Caption"/>
          </w:pPr>
        </w:pPrChange>
      </w:pPr>
      <w:ins w:id="509" w:author="Seokwoo Yoon" w:date="2017-10-12T10:29:00Z">
        <w:r>
          <w:t>N</w:t>
        </w:r>
        <w:r w:rsidR="00116663">
          <w:t xml:space="preserve"> bytes after second byte: </w:t>
        </w:r>
      </w:ins>
      <w:ins w:id="510" w:author="Seokwoo Yoon" w:date="2017-10-11T17:12:00Z">
        <w:r w:rsidR="004D7953">
          <w:t>data value</w:t>
        </w:r>
      </w:ins>
      <w:ins w:id="511" w:author="Seokwoo Yoon" w:date="2017-10-12T10:29:00Z">
        <w:r w:rsidR="00116663">
          <w:t xml:space="preserve"> where N </w:t>
        </w:r>
      </w:ins>
      <w:ins w:id="512" w:author="Seokwoo Yoon" w:date="2017-10-12T10:33:00Z">
        <w:r w:rsidR="00116663">
          <w:t xml:space="preserve">(the size of data) </w:t>
        </w:r>
      </w:ins>
      <w:ins w:id="513" w:author="Seokwoo Yoon" w:date="2017-10-12T10:29:00Z">
        <w:r w:rsidR="00116663">
          <w:t>varies across different data type</w:t>
        </w:r>
      </w:ins>
    </w:p>
    <w:p w14:paraId="7FF71544" w14:textId="3A21A2F6" w:rsidR="00116663" w:rsidRDefault="00116663">
      <w:pPr>
        <w:rPr>
          <w:ins w:id="514" w:author="Seokwoo Yoon" w:date="2017-10-12T10:34:00Z"/>
        </w:rPr>
        <w:pPrChange w:id="515" w:author="Seokwoo Yoon" w:date="2017-10-12T10:34:00Z">
          <w:pPr>
            <w:pStyle w:val="Caption"/>
          </w:pPr>
        </w:pPrChange>
      </w:pPr>
      <w:ins w:id="516" w:author="Seokwoo Yoon" w:date="2017-10-12T10:34:00Z">
        <w:r w:rsidRPr="00116663">
          <w:t>For example, the temperature sensor data is comprised of tempType (“\01\67”) and tempVal (in hex) in the application. Here, 0x01 means that 01 of data channel is used. 0x67 means that temperature sensor is the type of data to be used</w:t>
        </w:r>
        <w:del w:id="517" w:author="Jamie Mccrae" w:date="2017-10-17T13:28:00Z">
          <w:r w:rsidRPr="00116663" w:rsidDel="003F11D3">
            <w:delText>.</w:delText>
          </w:r>
        </w:del>
        <w:r w:rsidRPr="00116663">
          <w:t xml:space="preserve"> </w:t>
        </w:r>
        <w:del w:id="518" w:author="Jamie Mccrae" w:date="2017-10-17T13:28:00Z">
          <w:r w:rsidRPr="00116663" w:rsidDel="003F11D3">
            <w:delText>And</w:delText>
          </w:r>
        </w:del>
      </w:ins>
      <w:ins w:id="519" w:author="Jamie Mccrae" w:date="2017-10-17T13:28:00Z">
        <w:r w:rsidR="003F11D3">
          <w:t xml:space="preserve">and the following data is </w:t>
        </w:r>
      </w:ins>
      <w:ins w:id="520" w:author="Seokwoo Yoon" w:date="2017-10-12T10:34:00Z">
        <w:del w:id="521" w:author="Jamie Mccrae" w:date="2017-10-17T13:28:00Z">
          <w:r w:rsidRPr="00116663" w:rsidDel="003F11D3">
            <w:delText xml:space="preserve"> another hex </w:delText>
          </w:r>
        </w:del>
      </w:ins>
      <w:ins w:id="522" w:author="Jamie Mccrae" w:date="2017-10-17T13:28:00Z">
        <w:r w:rsidR="003F11D3">
          <w:t xml:space="preserve">the </w:t>
        </w:r>
      </w:ins>
      <w:ins w:id="523" w:author="Seokwoo Yoon" w:date="2017-10-12T10:34:00Z">
        <w:r w:rsidRPr="00116663">
          <w:t xml:space="preserve">value for tempVal </w:t>
        </w:r>
      </w:ins>
      <w:ins w:id="524" w:author="Jamie Mccrae" w:date="2017-10-17T13:28:00Z">
        <w:r w:rsidR="003F11D3">
          <w:t xml:space="preserve">as formatted in the required Cayenne data-type, as seen in </w:t>
        </w:r>
      </w:ins>
      <w:ins w:id="525" w:author="Jamie Mccrae" w:date="2017-10-17T13:29:00Z">
        <w:r w:rsidR="003F11D3">
          <w:fldChar w:fldCharType="begin"/>
        </w:r>
        <w:r w:rsidR="003F11D3">
          <w:instrText xml:space="preserve"> REF _Ref496010276 \h </w:instrText>
        </w:r>
      </w:ins>
      <w:r w:rsidR="003F11D3">
        <w:fldChar w:fldCharType="separate"/>
      </w:r>
      <w:ins w:id="526" w:author="Jamie Mccrae" w:date="2017-10-17T13:29:00Z">
        <w:r w:rsidR="003F11D3">
          <w:t xml:space="preserve">Table </w:t>
        </w:r>
        <w:r w:rsidR="003F11D3">
          <w:rPr>
            <w:noProof/>
          </w:rPr>
          <w:t>3</w:t>
        </w:r>
        <w:r w:rsidR="003F11D3">
          <w:fldChar w:fldCharType="end"/>
        </w:r>
      </w:ins>
      <w:ins w:id="527" w:author="Seokwoo Yoon" w:date="2017-10-12T10:34:00Z">
        <w:del w:id="528" w:author="Jamie Mccrae" w:date="2017-10-17T13:28:00Z">
          <w:r w:rsidRPr="00116663" w:rsidDel="003F11D3">
            <w:delText>is the actual value in Celsius for the temperature</w:delText>
          </w:r>
        </w:del>
        <w:r w:rsidRPr="00116663">
          <w:t>.</w:t>
        </w:r>
      </w:ins>
    </w:p>
    <w:p w14:paraId="61F589A9" w14:textId="23381558" w:rsidR="004D7953" w:rsidRDefault="004D7953">
      <w:pPr>
        <w:rPr>
          <w:ins w:id="529" w:author="Seokwoo Yoon" w:date="2017-10-11T17:01:00Z"/>
        </w:rPr>
        <w:pPrChange w:id="530" w:author="Seokwoo Yoon" w:date="2017-10-11T17:01:00Z">
          <w:pPr>
            <w:pStyle w:val="Caption"/>
          </w:pPr>
        </w:pPrChange>
      </w:pPr>
    </w:p>
    <w:p w14:paraId="32E14335" w14:textId="1396A48F" w:rsidR="00BD0C45" w:rsidRDefault="00BD0C45">
      <w:pPr>
        <w:rPr>
          <w:ins w:id="531" w:author="Seokwoo Yoon" w:date="2017-10-11T17:19:00Z"/>
        </w:rPr>
        <w:pPrChange w:id="532" w:author="Seokwoo Yoon" w:date="2017-10-11T17:01:00Z">
          <w:pPr>
            <w:pStyle w:val="Caption"/>
          </w:pPr>
        </w:pPrChange>
      </w:pPr>
      <w:ins w:id="533" w:author="Seokwoo Yoon" w:date="2017-10-11T17:04:00Z">
        <w:r>
          <w:rPr>
            <w:noProof/>
          </w:rPr>
          <w:drawing>
            <wp:inline distT="0" distB="0" distL="0" distR="0" wp14:anchorId="62DCF9DD" wp14:editId="2B1E5D49">
              <wp:extent cx="6391910" cy="42614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1910" cy="4261485"/>
                      </a:xfrm>
                      <a:prstGeom prst="rect">
                        <a:avLst/>
                      </a:prstGeom>
                      <a:noFill/>
                      <a:ln>
                        <a:noFill/>
                      </a:ln>
                    </pic:spPr>
                  </pic:pic>
                </a:graphicData>
              </a:graphic>
            </wp:inline>
          </w:drawing>
        </w:r>
      </w:ins>
    </w:p>
    <w:p w14:paraId="3E6F1EDA" w14:textId="77777777" w:rsidR="00D63F8E" w:rsidRDefault="00D63F8E">
      <w:pPr>
        <w:rPr>
          <w:ins w:id="534" w:author="Seokwoo Yoon" w:date="2017-10-11T17:21:00Z"/>
        </w:rPr>
        <w:pPrChange w:id="535" w:author="Seokwoo Yoon" w:date="2017-10-11T17:01:00Z">
          <w:pPr>
            <w:pStyle w:val="Caption"/>
          </w:pPr>
        </w:pPrChange>
      </w:pPr>
    </w:p>
    <w:p w14:paraId="43B6B4E2" w14:textId="0DEF085C" w:rsidR="00D63F8E" w:rsidRDefault="00D63F8E">
      <w:pPr>
        <w:pStyle w:val="Caption"/>
        <w:keepNext/>
        <w:rPr>
          <w:ins w:id="536" w:author="Seokwoo Yoon" w:date="2017-10-11T17:25:00Z"/>
        </w:rPr>
        <w:pPrChange w:id="537" w:author="Seokwoo Yoon" w:date="2017-10-11T17:25:00Z">
          <w:pPr/>
        </w:pPrChange>
      </w:pPr>
      <w:bookmarkStart w:id="538" w:name="_Ref496010276"/>
      <w:ins w:id="539" w:author="Seokwoo Yoon" w:date="2017-10-11T17:25:00Z">
        <w:r>
          <w:lastRenderedPageBreak/>
          <w:t xml:space="preserve">Table </w:t>
        </w:r>
        <w:r>
          <w:fldChar w:fldCharType="begin"/>
        </w:r>
        <w:r>
          <w:instrText xml:space="preserve"> SEQ Table \* ARABIC </w:instrText>
        </w:r>
      </w:ins>
      <w:r>
        <w:fldChar w:fldCharType="separate"/>
      </w:r>
      <w:ins w:id="540" w:author="Seokwoo Yoon" w:date="2017-10-11T17:25:00Z">
        <w:r>
          <w:rPr>
            <w:noProof/>
          </w:rPr>
          <w:t>3</w:t>
        </w:r>
        <w:r>
          <w:fldChar w:fldCharType="end"/>
        </w:r>
        <w:bookmarkEnd w:id="538"/>
        <w:r>
          <w:t xml:space="preserve"> Cayenne Data Type</w:t>
        </w:r>
      </w:ins>
    </w:p>
    <w:tbl>
      <w:tblPr>
        <w:tblStyle w:val="LairdTable"/>
        <w:tblW w:w="6968" w:type="dxa"/>
        <w:tblInd w:w="108" w:type="dxa"/>
        <w:tblLook w:val="04A0" w:firstRow="1" w:lastRow="0" w:firstColumn="1" w:lastColumn="0" w:noHBand="0" w:noVBand="1"/>
        <w:tblPrChange w:id="541" w:author="Seokwoo Yoon" w:date="2017-10-12T10:36:00Z">
          <w:tblPr>
            <w:tblStyle w:val="LairdTable"/>
            <w:tblW w:w="5005" w:type="dxa"/>
            <w:tblInd w:w="108" w:type="dxa"/>
            <w:tblLook w:val="04A0" w:firstRow="1" w:lastRow="0" w:firstColumn="1" w:lastColumn="0" w:noHBand="0" w:noVBand="1"/>
          </w:tblPr>
        </w:tblPrChange>
      </w:tblPr>
      <w:tblGrid>
        <w:gridCol w:w="3134"/>
        <w:gridCol w:w="1436"/>
        <w:gridCol w:w="2398"/>
        <w:tblGridChange w:id="542">
          <w:tblGrid>
            <w:gridCol w:w="3042"/>
            <w:gridCol w:w="1963"/>
            <w:gridCol w:w="1963"/>
          </w:tblGrid>
        </w:tblGridChange>
      </w:tblGrid>
      <w:tr w:rsidR="00116663" w:rsidRPr="00833795" w14:paraId="5B54BE9D" w14:textId="3E12E2A7" w:rsidTr="00116663">
        <w:trPr>
          <w:cnfStyle w:val="100000000000" w:firstRow="1" w:lastRow="0" w:firstColumn="0" w:lastColumn="0" w:oddVBand="0" w:evenVBand="0" w:oddHBand="0" w:evenHBand="0" w:firstRowFirstColumn="0" w:firstRowLastColumn="0" w:lastRowFirstColumn="0" w:lastRowLastColumn="0"/>
          <w:trHeight w:val="246"/>
          <w:ins w:id="543" w:author="Seokwoo Yoon" w:date="2017-10-11T16:59:00Z"/>
          <w:trPrChange w:id="544" w:author="Seokwoo Yoon" w:date="2017-10-12T10:36:00Z">
            <w:trPr>
              <w:trHeight w:val="246"/>
            </w:trPr>
          </w:trPrChange>
        </w:trPr>
        <w:tc>
          <w:tcPr>
            <w:tcW w:w="0" w:type="dxa"/>
            <w:tcBorders>
              <w:top w:val="single" w:sz="4" w:space="0" w:color="FFFFFF" w:themeColor="background1"/>
              <w:right w:val="nil"/>
            </w:tcBorders>
            <w:vAlign w:val="center"/>
            <w:tcPrChange w:id="545" w:author="Seokwoo Yoon" w:date="2017-10-12T10:36:00Z">
              <w:tcPr>
                <w:tcW w:w="3042" w:type="dxa"/>
                <w:tcBorders>
                  <w:top w:val="single" w:sz="4" w:space="0" w:color="FFFFFF" w:themeColor="background1"/>
                  <w:right w:val="nil"/>
                </w:tcBorders>
                <w:vAlign w:val="center"/>
              </w:tcPr>
            </w:tcPrChange>
          </w:tcPr>
          <w:p w14:paraId="043F9A52" w14:textId="39A67833"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46" w:author="Seokwoo Yoon" w:date="2017-10-11T16:59:00Z"/>
                <w:sz w:val="20"/>
              </w:rPr>
            </w:pPr>
            <w:ins w:id="547" w:author="Seokwoo Yoon" w:date="2017-10-11T17:00:00Z">
              <w:r>
                <w:rPr>
                  <w:sz w:val="20"/>
                </w:rPr>
                <w:t>Type</w:t>
              </w:r>
            </w:ins>
          </w:p>
        </w:tc>
        <w:tc>
          <w:tcPr>
            <w:tcW w:w="0" w:type="dxa"/>
            <w:tcBorders>
              <w:top w:val="single" w:sz="4" w:space="0" w:color="FFFFFF" w:themeColor="background1"/>
              <w:left w:val="nil"/>
              <w:right w:val="nil"/>
            </w:tcBorders>
            <w:vAlign w:val="center"/>
            <w:tcPrChange w:id="548" w:author="Seokwoo Yoon" w:date="2017-10-12T10:36:00Z">
              <w:tcPr>
                <w:tcW w:w="1963" w:type="dxa"/>
                <w:tcBorders>
                  <w:top w:val="single" w:sz="4" w:space="0" w:color="FFFFFF" w:themeColor="background1"/>
                  <w:left w:val="nil"/>
                  <w:right w:val="nil"/>
                </w:tcBorders>
                <w:vAlign w:val="center"/>
              </w:tcPr>
            </w:tcPrChange>
          </w:tcPr>
          <w:p w14:paraId="170FFC74" w14:textId="79C5FCAD" w:rsidR="00116663" w:rsidRPr="00833795"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49" w:author="Seokwoo Yoon" w:date="2017-10-11T16:59:00Z"/>
                <w:sz w:val="20"/>
              </w:rPr>
              <w:pPrChange w:id="550"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51" w:author="Seokwoo Yoon" w:date="2017-10-11T17:00:00Z">
              <w:r>
                <w:rPr>
                  <w:sz w:val="20"/>
                </w:rPr>
                <w:t>Data type (Hex)</w:t>
              </w:r>
            </w:ins>
          </w:p>
        </w:tc>
        <w:tc>
          <w:tcPr>
            <w:tcW w:w="0" w:type="dxa"/>
            <w:tcBorders>
              <w:top w:val="single" w:sz="4" w:space="0" w:color="FFFFFF" w:themeColor="background1"/>
              <w:left w:val="nil"/>
              <w:right w:val="nil"/>
            </w:tcBorders>
            <w:tcPrChange w:id="552" w:author="Seokwoo Yoon" w:date="2017-10-12T10:36:00Z">
              <w:tcPr>
                <w:tcW w:w="1963" w:type="dxa"/>
                <w:tcBorders>
                  <w:top w:val="single" w:sz="4" w:space="0" w:color="FFFFFF" w:themeColor="background1"/>
                  <w:left w:val="nil"/>
                  <w:right w:val="nil"/>
                </w:tcBorders>
              </w:tcPr>
            </w:tcPrChange>
          </w:tcPr>
          <w:p w14:paraId="758DEA8B" w14:textId="6D40B523" w:rsidR="00116663" w:rsidRDefault="00116663">
            <w:pPr>
              <w:pStyle w:val="TableText"/>
              <w:jc w:val="center"/>
              <w:cnfStyle w:val="100000000000" w:firstRow="1" w:lastRow="0" w:firstColumn="0" w:lastColumn="0" w:oddVBand="0" w:evenVBand="0" w:oddHBand="0" w:evenHBand="0" w:firstRowFirstColumn="0" w:firstRowLastColumn="0" w:lastRowFirstColumn="0" w:lastRowLastColumn="0"/>
              <w:rPr>
                <w:ins w:id="553" w:author="Seokwoo Yoon" w:date="2017-10-12T10:36:00Z"/>
                <w:sz w:val="20"/>
              </w:rPr>
              <w:pPrChange w:id="554" w:author="Seokwoo Yoon" w:date="2017-10-12T10:36:00Z">
                <w:pPr>
                  <w:pStyle w:val="TableText"/>
                  <w:cnfStyle w:val="100000000000" w:firstRow="1" w:lastRow="0" w:firstColumn="0" w:lastColumn="0" w:oddVBand="0" w:evenVBand="0" w:oddHBand="0" w:evenHBand="0" w:firstRowFirstColumn="0" w:firstRowLastColumn="0" w:lastRowFirstColumn="0" w:lastRowLastColumn="0"/>
                </w:pPr>
              </w:pPrChange>
            </w:pPr>
            <w:ins w:id="555" w:author="Seokwoo Yoon" w:date="2017-10-12T10:36:00Z">
              <w:r>
                <w:rPr>
                  <w:sz w:val="20"/>
                </w:rPr>
                <w:t>Data size</w:t>
              </w:r>
            </w:ins>
            <w:ins w:id="556" w:author="Jamie Mccrae" w:date="2017-10-17T13:29:00Z">
              <w:r w:rsidR="003F11D3">
                <w:rPr>
                  <w:sz w:val="20"/>
                </w:rPr>
                <w:t>(Bytes)</w:t>
              </w:r>
            </w:ins>
          </w:p>
        </w:tc>
      </w:tr>
      <w:tr w:rsidR="00116663" w:rsidRPr="00833795" w14:paraId="56AF1228" w14:textId="606BDA71" w:rsidTr="00116663">
        <w:trPr>
          <w:trHeight w:val="257"/>
          <w:ins w:id="557" w:author="Seokwoo Yoon" w:date="2017-10-11T16:59:00Z"/>
          <w:trPrChange w:id="558" w:author="Seokwoo Yoon" w:date="2017-10-12T10:36:00Z">
            <w:trPr>
              <w:trHeight w:val="257"/>
            </w:trPr>
          </w:trPrChange>
        </w:trPr>
        <w:tc>
          <w:tcPr>
            <w:tcW w:w="0" w:type="dxa"/>
            <w:vAlign w:val="center"/>
            <w:tcPrChange w:id="559" w:author="Seokwoo Yoon" w:date="2017-10-12T10:36:00Z">
              <w:tcPr>
                <w:tcW w:w="3042" w:type="dxa"/>
                <w:vAlign w:val="center"/>
              </w:tcPr>
            </w:tcPrChange>
          </w:tcPr>
          <w:p w14:paraId="5D216A05" w14:textId="257BC1C1" w:rsidR="00116663" w:rsidRPr="00116663" w:rsidRDefault="00116663" w:rsidP="00681EA5">
            <w:pPr>
              <w:pStyle w:val="TableText"/>
              <w:jc w:val="center"/>
              <w:rPr>
                <w:ins w:id="560" w:author="Seokwoo Yoon" w:date="2017-10-11T16:59:00Z"/>
                <w:rFonts w:asciiTheme="majorHAnsi" w:hAnsiTheme="majorHAnsi"/>
                <w:sz w:val="20"/>
                <w:rPrChange w:id="561" w:author="Seokwoo Yoon" w:date="2017-10-12T10:30:00Z">
                  <w:rPr>
                    <w:ins w:id="562" w:author="Seokwoo Yoon" w:date="2017-10-11T16:59:00Z"/>
                    <w:sz w:val="20"/>
                  </w:rPr>
                </w:rPrChange>
              </w:rPr>
            </w:pPr>
            <w:ins w:id="563" w:author="Seokwoo Yoon" w:date="2017-10-11T17:21:00Z">
              <w:r w:rsidRPr="00116663">
                <w:rPr>
                  <w:rFonts w:asciiTheme="majorHAnsi" w:hAnsiTheme="majorHAnsi"/>
                  <w:sz w:val="20"/>
                  <w:rPrChange w:id="564" w:author="Seokwoo Yoon" w:date="2017-10-12T10:30:00Z">
                    <w:rPr>
                      <w:sz w:val="20"/>
                    </w:rPr>
                  </w:rPrChange>
                </w:rPr>
                <w:t>Digital Input</w:t>
              </w:r>
            </w:ins>
          </w:p>
        </w:tc>
        <w:tc>
          <w:tcPr>
            <w:tcW w:w="0" w:type="dxa"/>
            <w:vAlign w:val="bottom"/>
            <w:tcPrChange w:id="565" w:author="Seokwoo Yoon" w:date="2017-10-12T10:36:00Z">
              <w:tcPr>
                <w:tcW w:w="1963" w:type="dxa"/>
                <w:vAlign w:val="bottom"/>
              </w:tcPr>
            </w:tcPrChange>
          </w:tcPr>
          <w:p w14:paraId="65ED2B9D" w14:textId="79C5D69F" w:rsidR="00116663" w:rsidRPr="00116663" w:rsidRDefault="00116663">
            <w:pPr>
              <w:pStyle w:val="TableText"/>
              <w:jc w:val="center"/>
              <w:rPr>
                <w:ins w:id="566" w:author="Seokwoo Yoon" w:date="2017-10-11T16:59:00Z"/>
                <w:rFonts w:asciiTheme="majorHAnsi" w:hAnsiTheme="majorHAnsi"/>
                <w:sz w:val="20"/>
                <w:rPrChange w:id="567" w:author="Seokwoo Yoon" w:date="2017-10-12T10:30:00Z">
                  <w:rPr>
                    <w:ins w:id="568" w:author="Seokwoo Yoon" w:date="2017-10-11T16:59:00Z"/>
                    <w:sz w:val="20"/>
                  </w:rPr>
                </w:rPrChange>
              </w:rPr>
              <w:pPrChange w:id="569" w:author="Seokwoo Yoon" w:date="2017-10-11T17:24:00Z">
                <w:pPr>
                  <w:pStyle w:val="TableText"/>
                </w:pPr>
              </w:pPrChange>
            </w:pPr>
            <w:ins w:id="570" w:author="Seokwoo Yoon" w:date="2017-10-11T17:23:00Z">
              <w:r w:rsidRPr="00116663">
                <w:rPr>
                  <w:rFonts w:asciiTheme="majorHAnsi" w:hAnsiTheme="majorHAnsi"/>
                  <w:color w:val="505050"/>
                  <w:sz w:val="20"/>
                  <w:rPrChange w:id="571" w:author="Seokwoo Yoon" w:date="2017-10-12T10:30:00Z">
                    <w:rPr>
                      <w:rFonts w:ascii="Open Sans" w:hAnsi="Open Sans"/>
                      <w:color w:val="505050"/>
                      <w:sz w:val="20"/>
                    </w:rPr>
                  </w:rPrChange>
                </w:rPr>
                <w:t>0</w:t>
              </w:r>
            </w:ins>
          </w:p>
        </w:tc>
        <w:tc>
          <w:tcPr>
            <w:tcW w:w="0" w:type="dxa"/>
            <w:tcPrChange w:id="572" w:author="Seokwoo Yoon" w:date="2017-10-12T10:36:00Z">
              <w:tcPr>
                <w:tcW w:w="1963" w:type="dxa"/>
              </w:tcPr>
            </w:tcPrChange>
          </w:tcPr>
          <w:p w14:paraId="24A81C4F" w14:textId="6185BA41" w:rsidR="00116663" w:rsidRPr="00116663" w:rsidRDefault="00116663">
            <w:pPr>
              <w:pStyle w:val="TableText"/>
              <w:jc w:val="center"/>
              <w:rPr>
                <w:ins w:id="573" w:author="Seokwoo Yoon" w:date="2017-10-12T10:36:00Z"/>
                <w:rFonts w:asciiTheme="majorHAnsi" w:hAnsiTheme="majorHAnsi"/>
                <w:color w:val="505050"/>
                <w:sz w:val="20"/>
              </w:rPr>
            </w:pPr>
            <w:ins w:id="574" w:author="Seokwoo Yoon" w:date="2017-10-12T10:36:00Z">
              <w:r>
                <w:rPr>
                  <w:rFonts w:asciiTheme="majorHAnsi" w:hAnsiTheme="majorHAnsi"/>
                  <w:color w:val="505050"/>
                  <w:sz w:val="20"/>
                </w:rPr>
                <w:t>1</w:t>
              </w:r>
            </w:ins>
          </w:p>
        </w:tc>
      </w:tr>
      <w:tr w:rsidR="00116663" w:rsidRPr="00833795" w14:paraId="49DBAC73" w14:textId="6052D4D2" w:rsidTr="00116663">
        <w:trPr>
          <w:cnfStyle w:val="000000010000" w:firstRow="0" w:lastRow="0" w:firstColumn="0" w:lastColumn="0" w:oddVBand="0" w:evenVBand="0" w:oddHBand="0" w:evenHBand="1" w:firstRowFirstColumn="0" w:firstRowLastColumn="0" w:lastRowFirstColumn="0" w:lastRowLastColumn="0"/>
          <w:trHeight w:val="246"/>
          <w:ins w:id="575" w:author="Seokwoo Yoon" w:date="2017-10-11T16:59:00Z"/>
          <w:trPrChange w:id="576" w:author="Seokwoo Yoon" w:date="2017-10-12T10:36:00Z">
            <w:trPr>
              <w:trHeight w:val="246"/>
            </w:trPr>
          </w:trPrChange>
        </w:trPr>
        <w:tc>
          <w:tcPr>
            <w:tcW w:w="0" w:type="dxa"/>
            <w:vAlign w:val="center"/>
            <w:tcPrChange w:id="577" w:author="Seokwoo Yoon" w:date="2017-10-12T10:36:00Z">
              <w:tcPr>
                <w:tcW w:w="3042" w:type="dxa"/>
                <w:vAlign w:val="center"/>
              </w:tcPr>
            </w:tcPrChange>
          </w:tcPr>
          <w:p w14:paraId="1558667F" w14:textId="21F73535"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578" w:author="Seokwoo Yoon" w:date="2017-10-11T16:59:00Z"/>
                <w:rFonts w:asciiTheme="majorHAnsi" w:hAnsiTheme="majorHAnsi"/>
                <w:sz w:val="20"/>
                <w:rPrChange w:id="579" w:author="Seokwoo Yoon" w:date="2017-10-12T10:30:00Z">
                  <w:rPr>
                    <w:ins w:id="580" w:author="Seokwoo Yoon" w:date="2017-10-11T16:59:00Z"/>
                    <w:sz w:val="20"/>
                  </w:rPr>
                </w:rPrChange>
              </w:rPr>
            </w:pPr>
            <w:ins w:id="581" w:author="Seokwoo Yoon" w:date="2017-10-11T17:22:00Z">
              <w:r w:rsidRPr="00116663">
                <w:rPr>
                  <w:rFonts w:asciiTheme="majorHAnsi" w:hAnsiTheme="majorHAnsi"/>
                  <w:sz w:val="20"/>
                  <w:rPrChange w:id="582" w:author="Seokwoo Yoon" w:date="2017-10-12T10:30:00Z">
                    <w:rPr>
                      <w:sz w:val="20"/>
                    </w:rPr>
                  </w:rPrChange>
                </w:rPr>
                <w:t>Digital Output</w:t>
              </w:r>
            </w:ins>
          </w:p>
        </w:tc>
        <w:tc>
          <w:tcPr>
            <w:tcW w:w="0" w:type="dxa"/>
            <w:vAlign w:val="bottom"/>
            <w:tcPrChange w:id="583" w:author="Seokwoo Yoon" w:date="2017-10-12T10:36:00Z">
              <w:tcPr>
                <w:tcW w:w="1963" w:type="dxa"/>
                <w:vAlign w:val="bottom"/>
              </w:tcPr>
            </w:tcPrChange>
          </w:tcPr>
          <w:p w14:paraId="7B60C111" w14:textId="16914C32"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84" w:author="Seokwoo Yoon" w:date="2017-10-11T16:59:00Z"/>
                <w:rFonts w:asciiTheme="majorHAnsi" w:hAnsiTheme="majorHAnsi"/>
                <w:sz w:val="20"/>
                <w:rPrChange w:id="585" w:author="Seokwoo Yoon" w:date="2017-10-12T10:30:00Z">
                  <w:rPr>
                    <w:ins w:id="586" w:author="Seokwoo Yoon" w:date="2017-10-11T16:59:00Z"/>
                    <w:sz w:val="20"/>
                  </w:rPr>
                </w:rPrChange>
              </w:rPr>
              <w:pPrChange w:id="587"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588" w:author="Seokwoo Yoon" w:date="2017-10-11T17:23:00Z">
              <w:r w:rsidRPr="00116663">
                <w:rPr>
                  <w:rFonts w:asciiTheme="majorHAnsi" w:hAnsiTheme="majorHAnsi"/>
                  <w:sz w:val="20"/>
                  <w:rPrChange w:id="589" w:author="Seokwoo Yoon" w:date="2017-10-12T10:30:00Z">
                    <w:rPr>
                      <w:sz w:val="20"/>
                    </w:rPr>
                  </w:rPrChange>
                </w:rPr>
                <w:t>1</w:t>
              </w:r>
            </w:ins>
          </w:p>
        </w:tc>
        <w:tc>
          <w:tcPr>
            <w:tcW w:w="0" w:type="dxa"/>
            <w:tcPrChange w:id="590" w:author="Seokwoo Yoon" w:date="2017-10-12T10:36:00Z">
              <w:tcPr>
                <w:tcW w:w="1963" w:type="dxa"/>
              </w:tcPr>
            </w:tcPrChange>
          </w:tcPr>
          <w:p w14:paraId="64BB5920" w14:textId="376E3D2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591" w:author="Seokwoo Yoon" w:date="2017-10-12T10:36:00Z"/>
                <w:rFonts w:asciiTheme="majorHAnsi" w:hAnsiTheme="majorHAnsi"/>
                <w:sz w:val="20"/>
              </w:rPr>
            </w:pPr>
            <w:ins w:id="592" w:author="Seokwoo Yoon" w:date="2017-10-12T10:36:00Z">
              <w:r>
                <w:rPr>
                  <w:rFonts w:asciiTheme="majorHAnsi" w:hAnsiTheme="majorHAnsi"/>
                  <w:sz w:val="20"/>
                </w:rPr>
                <w:t>1</w:t>
              </w:r>
            </w:ins>
          </w:p>
        </w:tc>
      </w:tr>
      <w:tr w:rsidR="00116663" w:rsidRPr="00833795" w14:paraId="11F72AD0" w14:textId="0256FC7E" w:rsidTr="00116663">
        <w:trPr>
          <w:trHeight w:val="246"/>
          <w:ins w:id="593" w:author="Seokwoo Yoon" w:date="2017-10-11T16:59:00Z"/>
          <w:trPrChange w:id="594" w:author="Seokwoo Yoon" w:date="2017-10-12T10:36:00Z">
            <w:trPr>
              <w:trHeight w:val="246"/>
            </w:trPr>
          </w:trPrChange>
        </w:trPr>
        <w:tc>
          <w:tcPr>
            <w:tcW w:w="0" w:type="dxa"/>
            <w:vAlign w:val="center"/>
            <w:tcPrChange w:id="595" w:author="Seokwoo Yoon" w:date="2017-10-12T10:36:00Z">
              <w:tcPr>
                <w:tcW w:w="3042" w:type="dxa"/>
                <w:vAlign w:val="center"/>
              </w:tcPr>
            </w:tcPrChange>
          </w:tcPr>
          <w:p w14:paraId="0B739A9C" w14:textId="2F2C8F37" w:rsidR="00116663" w:rsidRPr="00116663" w:rsidRDefault="00116663" w:rsidP="00681EA5">
            <w:pPr>
              <w:pStyle w:val="TableText"/>
              <w:jc w:val="center"/>
              <w:rPr>
                <w:ins w:id="596" w:author="Seokwoo Yoon" w:date="2017-10-11T16:59:00Z"/>
                <w:rFonts w:asciiTheme="majorHAnsi" w:hAnsiTheme="majorHAnsi"/>
                <w:sz w:val="20"/>
                <w:rPrChange w:id="597" w:author="Seokwoo Yoon" w:date="2017-10-12T10:30:00Z">
                  <w:rPr>
                    <w:ins w:id="598" w:author="Seokwoo Yoon" w:date="2017-10-11T16:59:00Z"/>
                    <w:sz w:val="20"/>
                  </w:rPr>
                </w:rPrChange>
              </w:rPr>
            </w:pPr>
            <w:ins w:id="599" w:author="Seokwoo Yoon" w:date="2017-10-11T17:22:00Z">
              <w:r w:rsidRPr="00116663">
                <w:rPr>
                  <w:rFonts w:asciiTheme="majorHAnsi" w:hAnsiTheme="majorHAnsi"/>
                  <w:sz w:val="20"/>
                  <w:rPrChange w:id="600" w:author="Seokwoo Yoon" w:date="2017-10-12T10:30:00Z">
                    <w:rPr>
                      <w:sz w:val="20"/>
                    </w:rPr>
                  </w:rPrChange>
                </w:rPr>
                <w:t>Analog Input</w:t>
              </w:r>
            </w:ins>
          </w:p>
        </w:tc>
        <w:tc>
          <w:tcPr>
            <w:tcW w:w="0" w:type="dxa"/>
            <w:vAlign w:val="bottom"/>
            <w:tcPrChange w:id="601" w:author="Seokwoo Yoon" w:date="2017-10-12T10:36:00Z">
              <w:tcPr>
                <w:tcW w:w="1963" w:type="dxa"/>
                <w:vAlign w:val="bottom"/>
              </w:tcPr>
            </w:tcPrChange>
          </w:tcPr>
          <w:p w14:paraId="6CFF1C8C" w14:textId="5625E1AB" w:rsidR="00116663" w:rsidRPr="00116663" w:rsidRDefault="00116663">
            <w:pPr>
              <w:pStyle w:val="TableText"/>
              <w:jc w:val="center"/>
              <w:rPr>
                <w:ins w:id="602" w:author="Seokwoo Yoon" w:date="2017-10-11T16:59:00Z"/>
                <w:rFonts w:asciiTheme="majorHAnsi" w:hAnsiTheme="majorHAnsi"/>
                <w:sz w:val="20"/>
                <w:rPrChange w:id="603" w:author="Seokwoo Yoon" w:date="2017-10-12T10:30:00Z">
                  <w:rPr>
                    <w:ins w:id="604" w:author="Seokwoo Yoon" w:date="2017-10-11T16:59:00Z"/>
                    <w:sz w:val="20"/>
                  </w:rPr>
                </w:rPrChange>
              </w:rPr>
              <w:pPrChange w:id="605" w:author="Seokwoo Yoon" w:date="2017-10-11T17:24:00Z">
                <w:pPr>
                  <w:pStyle w:val="TableText"/>
                </w:pPr>
              </w:pPrChange>
            </w:pPr>
            <w:ins w:id="606" w:author="Seokwoo Yoon" w:date="2017-10-11T17:23:00Z">
              <w:r w:rsidRPr="00116663">
                <w:rPr>
                  <w:rFonts w:asciiTheme="majorHAnsi" w:hAnsiTheme="majorHAnsi"/>
                  <w:sz w:val="20"/>
                  <w:rPrChange w:id="607" w:author="Seokwoo Yoon" w:date="2017-10-12T10:30:00Z">
                    <w:rPr>
                      <w:sz w:val="20"/>
                    </w:rPr>
                  </w:rPrChange>
                </w:rPr>
                <w:t>2</w:t>
              </w:r>
            </w:ins>
          </w:p>
        </w:tc>
        <w:tc>
          <w:tcPr>
            <w:tcW w:w="0" w:type="dxa"/>
            <w:tcPrChange w:id="608" w:author="Seokwoo Yoon" w:date="2017-10-12T10:36:00Z">
              <w:tcPr>
                <w:tcW w:w="1963" w:type="dxa"/>
              </w:tcPr>
            </w:tcPrChange>
          </w:tcPr>
          <w:p w14:paraId="5E211569" w14:textId="12D604F5" w:rsidR="00116663" w:rsidRPr="00116663" w:rsidRDefault="00116663">
            <w:pPr>
              <w:pStyle w:val="TableText"/>
              <w:jc w:val="center"/>
              <w:rPr>
                <w:ins w:id="609" w:author="Seokwoo Yoon" w:date="2017-10-12T10:36:00Z"/>
                <w:rFonts w:asciiTheme="majorHAnsi" w:hAnsiTheme="majorHAnsi"/>
                <w:sz w:val="20"/>
              </w:rPr>
            </w:pPr>
            <w:ins w:id="610" w:author="Seokwoo Yoon" w:date="2017-10-12T10:36:00Z">
              <w:r>
                <w:rPr>
                  <w:rFonts w:asciiTheme="majorHAnsi" w:hAnsiTheme="majorHAnsi"/>
                  <w:sz w:val="20"/>
                </w:rPr>
                <w:t>2</w:t>
              </w:r>
            </w:ins>
          </w:p>
        </w:tc>
      </w:tr>
      <w:tr w:rsidR="00116663" w:rsidRPr="00833795" w14:paraId="51A0A13B" w14:textId="363F3A5C" w:rsidTr="00116663">
        <w:trPr>
          <w:cnfStyle w:val="000000010000" w:firstRow="0" w:lastRow="0" w:firstColumn="0" w:lastColumn="0" w:oddVBand="0" w:evenVBand="0" w:oddHBand="0" w:evenHBand="1" w:firstRowFirstColumn="0" w:firstRowLastColumn="0" w:lastRowFirstColumn="0" w:lastRowLastColumn="0"/>
          <w:trHeight w:val="311"/>
          <w:ins w:id="611" w:author="Seokwoo Yoon" w:date="2017-10-11T17:00:00Z"/>
          <w:trPrChange w:id="612" w:author="Seokwoo Yoon" w:date="2017-10-12T10:36:00Z">
            <w:trPr>
              <w:trHeight w:val="311"/>
            </w:trPr>
          </w:trPrChange>
        </w:trPr>
        <w:tc>
          <w:tcPr>
            <w:tcW w:w="0" w:type="dxa"/>
            <w:tcPrChange w:id="613" w:author="Seokwoo Yoon" w:date="2017-10-12T10:36:00Z">
              <w:tcPr>
                <w:tcW w:w="3042" w:type="dxa"/>
              </w:tcPr>
            </w:tcPrChange>
          </w:tcPr>
          <w:p w14:paraId="10D99141" w14:textId="0BF91030"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14" w:author="Seokwoo Yoon" w:date="2017-10-11T17:00:00Z"/>
                <w:rFonts w:asciiTheme="majorHAnsi" w:hAnsiTheme="majorHAnsi"/>
                <w:sz w:val="20"/>
                <w:rPrChange w:id="615" w:author="Seokwoo Yoon" w:date="2017-10-12T10:30:00Z">
                  <w:rPr>
                    <w:ins w:id="616" w:author="Seokwoo Yoon" w:date="2017-10-11T17:00:00Z"/>
                    <w:sz w:val="20"/>
                  </w:rPr>
                </w:rPrChange>
              </w:rPr>
            </w:pPr>
            <w:ins w:id="617" w:author="Seokwoo Yoon" w:date="2017-10-11T17:22:00Z">
              <w:r w:rsidRPr="00116663">
                <w:rPr>
                  <w:rFonts w:asciiTheme="majorHAnsi" w:hAnsiTheme="majorHAnsi"/>
                  <w:sz w:val="20"/>
                  <w:rPrChange w:id="618" w:author="Seokwoo Yoon" w:date="2017-10-12T10:30:00Z">
                    <w:rPr>
                      <w:sz w:val="20"/>
                    </w:rPr>
                  </w:rPrChange>
                </w:rPr>
                <w:t>Analog Output</w:t>
              </w:r>
            </w:ins>
          </w:p>
        </w:tc>
        <w:tc>
          <w:tcPr>
            <w:tcW w:w="0" w:type="dxa"/>
            <w:tcPrChange w:id="619" w:author="Seokwoo Yoon" w:date="2017-10-12T10:36:00Z">
              <w:tcPr>
                <w:tcW w:w="1963" w:type="dxa"/>
              </w:tcPr>
            </w:tcPrChange>
          </w:tcPr>
          <w:p w14:paraId="05A62330" w14:textId="482ADE40"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20" w:author="Seokwoo Yoon" w:date="2017-10-11T17:00:00Z"/>
                <w:rFonts w:asciiTheme="majorHAnsi" w:hAnsiTheme="majorHAnsi"/>
                <w:sz w:val="20"/>
                <w:rPrChange w:id="621" w:author="Seokwoo Yoon" w:date="2017-10-12T10:30:00Z">
                  <w:rPr>
                    <w:ins w:id="622" w:author="Seokwoo Yoon" w:date="2017-10-11T17:00:00Z"/>
                    <w:sz w:val="20"/>
                  </w:rPr>
                </w:rPrChange>
              </w:rPr>
              <w:pPrChange w:id="623"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24" w:author="Seokwoo Yoon" w:date="2017-10-11T17:24:00Z">
              <w:r w:rsidRPr="00116663">
                <w:rPr>
                  <w:rFonts w:asciiTheme="majorHAnsi" w:hAnsiTheme="majorHAnsi"/>
                  <w:sz w:val="20"/>
                  <w:rPrChange w:id="625" w:author="Seokwoo Yoon" w:date="2017-10-12T10:30:00Z">
                    <w:rPr>
                      <w:sz w:val="20"/>
                    </w:rPr>
                  </w:rPrChange>
                </w:rPr>
                <w:t>3</w:t>
              </w:r>
            </w:ins>
          </w:p>
        </w:tc>
        <w:tc>
          <w:tcPr>
            <w:tcW w:w="0" w:type="dxa"/>
            <w:tcPrChange w:id="626" w:author="Seokwoo Yoon" w:date="2017-10-12T10:36:00Z">
              <w:tcPr>
                <w:tcW w:w="1963" w:type="dxa"/>
              </w:tcPr>
            </w:tcPrChange>
          </w:tcPr>
          <w:p w14:paraId="32AEA467" w14:textId="073CEF85"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27" w:author="Seokwoo Yoon" w:date="2017-10-12T10:36:00Z"/>
                <w:rFonts w:asciiTheme="majorHAnsi" w:hAnsiTheme="majorHAnsi"/>
                <w:sz w:val="20"/>
              </w:rPr>
            </w:pPr>
            <w:ins w:id="628" w:author="Seokwoo Yoon" w:date="2017-10-12T10:36:00Z">
              <w:r>
                <w:rPr>
                  <w:rFonts w:asciiTheme="majorHAnsi" w:hAnsiTheme="majorHAnsi"/>
                  <w:sz w:val="20"/>
                </w:rPr>
                <w:t>2</w:t>
              </w:r>
            </w:ins>
          </w:p>
        </w:tc>
      </w:tr>
      <w:tr w:rsidR="00116663" w:rsidRPr="00833795" w14:paraId="4C275591" w14:textId="70E5DA1B" w:rsidTr="00116663">
        <w:trPr>
          <w:trHeight w:val="311"/>
          <w:ins w:id="629" w:author="Seokwoo Yoon" w:date="2017-10-11T17:00:00Z"/>
          <w:trPrChange w:id="630" w:author="Seokwoo Yoon" w:date="2017-10-12T10:36:00Z">
            <w:trPr>
              <w:trHeight w:val="311"/>
            </w:trPr>
          </w:trPrChange>
        </w:trPr>
        <w:tc>
          <w:tcPr>
            <w:tcW w:w="0" w:type="dxa"/>
            <w:tcPrChange w:id="631" w:author="Seokwoo Yoon" w:date="2017-10-12T10:36:00Z">
              <w:tcPr>
                <w:tcW w:w="3042" w:type="dxa"/>
              </w:tcPr>
            </w:tcPrChange>
          </w:tcPr>
          <w:p w14:paraId="1A564880" w14:textId="7C51643E" w:rsidR="00116663" w:rsidRPr="00116663" w:rsidRDefault="00116663" w:rsidP="00681EA5">
            <w:pPr>
              <w:pStyle w:val="TableText"/>
              <w:jc w:val="center"/>
              <w:rPr>
                <w:ins w:id="632" w:author="Seokwoo Yoon" w:date="2017-10-11T17:00:00Z"/>
                <w:rFonts w:asciiTheme="majorHAnsi" w:hAnsiTheme="majorHAnsi"/>
                <w:sz w:val="20"/>
                <w:rPrChange w:id="633" w:author="Seokwoo Yoon" w:date="2017-10-12T10:30:00Z">
                  <w:rPr>
                    <w:ins w:id="634" w:author="Seokwoo Yoon" w:date="2017-10-11T17:00:00Z"/>
                    <w:sz w:val="20"/>
                  </w:rPr>
                </w:rPrChange>
              </w:rPr>
            </w:pPr>
            <w:ins w:id="635" w:author="Seokwoo Yoon" w:date="2017-10-11T17:23:00Z">
              <w:r w:rsidRPr="00116663">
                <w:rPr>
                  <w:rFonts w:asciiTheme="majorHAnsi" w:hAnsiTheme="majorHAnsi"/>
                  <w:sz w:val="20"/>
                  <w:rPrChange w:id="636" w:author="Seokwoo Yoon" w:date="2017-10-12T10:30:00Z">
                    <w:rPr>
                      <w:rFonts w:ascii="Open Sans" w:hAnsi="Open Sans"/>
                      <w:color w:val="505050"/>
                      <w:sz w:val="20"/>
                    </w:rPr>
                  </w:rPrChange>
                </w:rPr>
                <w:t>Illuminance Sensor</w:t>
              </w:r>
            </w:ins>
          </w:p>
        </w:tc>
        <w:tc>
          <w:tcPr>
            <w:tcW w:w="0" w:type="dxa"/>
            <w:tcPrChange w:id="637" w:author="Seokwoo Yoon" w:date="2017-10-12T10:36:00Z">
              <w:tcPr>
                <w:tcW w:w="1963" w:type="dxa"/>
              </w:tcPr>
            </w:tcPrChange>
          </w:tcPr>
          <w:p w14:paraId="7B2817D6" w14:textId="09008FDF" w:rsidR="00116663" w:rsidRPr="00116663" w:rsidRDefault="00116663">
            <w:pPr>
              <w:pStyle w:val="TableText"/>
              <w:jc w:val="center"/>
              <w:rPr>
                <w:ins w:id="638" w:author="Seokwoo Yoon" w:date="2017-10-11T17:00:00Z"/>
                <w:rFonts w:asciiTheme="majorHAnsi" w:hAnsiTheme="majorHAnsi"/>
                <w:sz w:val="20"/>
                <w:rPrChange w:id="639" w:author="Seokwoo Yoon" w:date="2017-10-12T10:30:00Z">
                  <w:rPr>
                    <w:ins w:id="640" w:author="Seokwoo Yoon" w:date="2017-10-11T17:00:00Z"/>
                    <w:sz w:val="20"/>
                  </w:rPr>
                </w:rPrChange>
              </w:rPr>
              <w:pPrChange w:id="641" w:author="Seokwoo Yoon" w:date="2017-10-11T17:24:00Z">
                <w:pPr>
                  <w:pStyle w:val="TableText"/>
                </w:pPr>
              </w:pPrChange>
            </w:pPr>
            <w:ins w:id="642" w:author="Seokwoo Yoon" w:date="2017-10-11T17:24:00Z">
              <w:r w:rsidRPr="00116663">
                <w:rPr>
                  <w:rFonts w:asciiTheme="majorHAnsi" w:hAnsiTheme="majorHAnsi"/>
                  <w:sz w:val="20"/>
                  <w:rPrChange w:id="643" w:author="Seokwoo Yoon" w:date="2017-10-12T10:30:00Z">
                    <w:rPr>
                      <w:sz w:val="20"/>
                    </w:rPr>
                  </w:rPrChange>
                </w:rPr>
                <w:t>65</w:t>
              </w:r>
            </w:ins>
          </w:p>
        </w:tc>
        <w:tc>
          <w:tcPr>
            <w:tcW w:w="0" w:type="dxa"/>
            <w:tcPrChange w:id="644" w:author="Seokwoo Yoon" w:date="2017-10-12T10:36:00Z">
              <w:tcPr>
                <w:tcW w:w="1963" w:type="dxa"/>
              </w:tcPr>
            </w:tcPrChange>
          </w:tcPr>
          <w:p w14:paraId="3CED4415" w14:textId="2C8CFAB9" w:rsidR="00116663" w:rsidRPr="00116663" w:rsidRDefault="00116663">
            <w:pPr>
              <w:pStyle w:val="TableText"/>
              <w:jc w:val="center"/>
              <w:rPr>
                <w:ins w:id="645" w:author="Seokwoo Yoon" w:date="2017-10-12T10:36:00Z"/>
                <w:rFonts w:asciiTheme="majorHAnsi" w:hAnsiTheme="majorHAnsi"/>
                <w:sz w:val="20"/>
              </w:rPr>
            </w:pPr>
            <w:ins w:id="646" w:author="Seokwoo Yoon" w:date="2017-10-12T10:36:00Z">
              <w:r>
                <w:rPr>
                  <w:rFonts w:asciiTheme="majorHAnsi" w:hAnsiTheme="majorHAnsi"/>
                  <w:sz w:val="20"/>
                </w:rPr>
                <w:t>2</w:t>
              </w:r>
            </w:ins>
          </w:p>
        </w:tc>
      </w:tr>
      <w:tr w:rsidR="00116663" w:rsidRPr="00833795" w14:paraId="2CCA16F5" w14:textId="7559A049" w:rsidTr="00116663">
        <w:trPr>
          <w:cnfStyle w:val="000000010000" w:firstRow="0" w:lastRow="0" w:firstColumn="0" w:lastColumn="0" w:oddVBand="0" w:evenVBand="0" w:oddHBand="0" w:evenHBand="1" w:firstRowFirstColumn="0" w:firstRowLastColumn="0" w:lastRowFirstColumn="0" w:lastRowLastColumn="0"/>
          <w:trHeight w:val="325"/>
          <w:ins w:id="647" w:author="Seokwoo Yoon" w:date="2017-10-11T17:00:00Z"/>
          <w:trPrChange w:id="648" w:author="Seokwoo Yoon" w:date="2017-10-12T10:36:00Z">
            <w:trPr>
              <w:trHeight w:val="325"/>
            </w:trPr>
          </w:trPrChange>
        </w:trPr>
        <w:tc>
          <w:tcPr>
            <w:tcW w:w="0" w:type="dxa"/>
            <w:tcPrChange w:id="649" w:author="Seokwoo Yoon" w:date="2017-10-12T10:36:00Z">
              <w:tcPr>
                <w:tcW w:w="3042" w:type="dxa"/>
              </w:tcPr>
            </w:tcPrChange>
          </w:tcPr>
          <w:p w14:paraId="1C0A7A03" w14:textId="5890DFD1"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50" w:author="Seokwoo Yoon" w:date="2017-10-11T17:00:00Z"/>
                <w:rFonts w:asciiTheme="majorHAnsi" w:hAnsiTheme="majorHAnsi"/>
                <w:sz w:val="20"/>
                <w:rPrChange w:id="651" w:author="Seokwoo Yoon" w:date="2017-10-12T10:30:00Z">
                  <w:rPr>
                    <w:ins w:id="652" w:author="Seokwoo Yoon" w:date="2017-10-11T17:00:00Z"/>
                    <w:sz w:val="20"/>
                  </w:rPr>
                </w:rPrChange>
              </w:rPr>
            </w:pPr>
            <w:ins w:id="653" w:author="Seokwoo Yoon" w:date="2017-10-11T17:23:00Z">
              <w:r w:rsidRPr="00116663">
                <w:rPr>
                  <w:rFonts w:asciiTheme="majorHAnsi" w:hAnsiTheme="majorHAnsi"/>
                  <w:sz w:val="20"/>
                  <w:rPrChange w:id="654" w:author="Seokwoo Yoon" w:date="2017-10-12T10:30:00Z">
                    <w:rPr>
                      <w:rFonts w:ascii="Open Sans" w:hAnsi="Open Sans"/>
                      <w:color w:val="505050"/>
                      <w:sz w:val="20"/>
                    </w:rPr>
                  </w:rPrChange>
                </w:rPr>
                <w:t>Presence Sensor</w:t>
              </w:r>
            </w:ins>
          </w:p>
        </w:tc>
        <w:tc>
          <w:tcPr>
            <w:tcW w:w="0" w:type="dxa"/>
            <w:tcPrChange w:id="655" w:author="Seokwoo Yoon" w:date="2017-10-12T10:36:00Z">
              <w:tcPr>
                <w:tcW w:w="1963" w:type="dxa"/>
              </w:tcPr>
            </w:tcPrChange>
          </w:tcPr>
          <w:p w14:paraId="58F792DD" w14:textId="56D63BD1"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56" w:author="Seokwoo Yoon" w:date="2017-10-11T17:00:00Z"/>
                <w:rFonts w:asciiTheme="majorHAnsi" w:hAnsiTheme="majorHAnsi"/>
                <w:sz w:val="20"/>
                <w:rPrChange w:id="657" w:author="Seokwoo Yoon" w:date="2017-10-12T10:30:00Z">
                  <w:rPr>
                    <w:ins w:id="658" w:author="Seokwoo Yoon" w:date="2017-10-11T17:00:00Z"/>
                    <w:sz w:val="20"/>
                  </w:rPr>
                </w:rPrChange>
              </w:rPr>
              <w:pPrChange w:id="659"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60" w:author="Seokwoo Yoon" w:date="2017-10-11T17:24:00Z">
              <w:r w:rsidRPr="00116663">
                <w:rPr>
                  <w:rFonts w:asciiTheme="majorHAnsi" w:hAnsiTheme="majorHAnsi"/>
                  <w:sz w:val="20"/>
                  <w:rPrChange w:id="661" w:author="Seokwoo Yoon" w:date="2017-10-12T10:30:00Z">
                    <w:rPr>
                      <w:sz w:val="20"/>
                    </w:rPr>
                  </w:rPrChange>
                </w:rPr>
                <w:t>66</w:t>
              </w:r>
            </w:ins>
          </w:p>
        </w:tc>
        <w:tc>
          <w:tcPr>
            <w:tcW w:w="0" w:type="dxa"/>
            <w:tcPrChange w:id="662" w:author="Seokwoo Yoon" w:date="2017-10-12T10:36:00Z">
              <w:tcPr>
                <w:tcW w:w="1963" w:type="dxa"/>
              </w:tcPr>
            </w:tcPrChange>
          </w:tcPr>
          <w:p w14:paraId="0A66F560" w14:textId="41BBE1A6"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63" w:author="Seokwoo Yoon" w:date="2017-10-12T10:36:00Z"/>
                <w:rFonts w:asciiTheme="majorHAnsi" w:hAnsiTheme="majorHAnsi"/>
                <w:sz w:val="20"/>
              </w:rPr>
            </w:pPr>
            <w:ins w:id="664" w:author="Seokwoo Yoon" w:date="2017-10-12T10:36:00Z">
              <w:r>
                <w:rPr>
                  <w:rFonts w:asciiTheme="majorHAnsi" w:hAnsiTheme="majorHAnsi"/>
                  <w:sz w:val="20"/>
                </w:rPr>
                <w:t>1</w:t>
              </w:r>
            </w:ins>
          </w:p>
        </w:tc>
      </w:tr>
      <w:tr w:rsidR="00116663" w:rsidRPr="00833795" w14:paraId="5D075E98" w14:textId="2AE02A3C" w:rsidTr="00116663">
        <w:trPr>
          <w:trHeight w:val="311"/>
          <w:ins w:id="665" w:author="Seokwoo Yoon" w:date="2017-10-11T17:00:00Z"/>
          <w:trPrChange w:id="666" w:author="Seokwoo Yoon" w:date="2017-10-12T10:36:00Z">
            <w:trPr>
              <w:trHeight w:val="311"/>
            </w:trPr>
          </w:trPrChange>
        </w:trPr>
        <w:tc>
          <w:tcPr>
            <w:tcW w:w="0" w:type="dxa"/>
            <w:tcPrChange w:id="667" w:author="Seokwoo Yoon" w:date="2017-10-12T10:36:00Z">
              <w:tcPr>
                <w:tcW w:w="3042" w:type="dxa"/>
              </w:tcPr>
            </w:tcPrChange>
          </w:tcPr>
          <w:p w14:paraId="5FDF7358" w14:textId="5C03C71D" w:rsidR="00116663" w:rsidRPr="00116663" w:rsidRDefault="00116663" w:rsidP="00681EA5">
            <w:pPr>
              <w:pStyle w:val="TableText"/>
              <w:jc w:val="center"/>
              <w:rPr>
                <w:ins w:id="668" w:author="Seokwoo Yoon" w:date="2017-10-11T17:00:00Z"/>
                <w:rFonts w:asciiTheme="majorHAnsi" w:hAnsiTheme="majorHAnsi"/>
                <w:sz w:val="20"/>
                <w:rPrChange w:id="669" w:author="Seokwoo Yoon" w:date="2017-10-12T10:30:00Z">
                  <w:rPr>
                    <w:ins w:id="670" w:author="Seokwoo Yoon" w:date="2017-10-11T17:00:00Z"/>
                    <w:sz w:val="20"/>
                  </w:rPr>
                </w:rPrChange>
              </w:rPr>
            </w:pPr>
            <w:ins w:id="671" w:author="Seokwoo Yoon" w:date="2017-10-11T17:23:00Z">
              <w:r w:rsidRPr="00116663">
                <w:rPr>
                  <w:rFonts w:asciiTheme="majorHAnsi" w:hAnsiTheme="majorHAnsi"/>
                  <w:sz w:val="20"/>
                  <w:rPrChange w:id="672" w:author="Seokwoo Yoon" w:date="2017-10-12T10:30:00Z">
                    <w:rPr>
                      <w:rFonts w:ascii="Open Sans" w:hAnsi="Open Sans"/>
                      <w:color w:val="505050"/>
                      <w:sz w:val="20"/>
                    </w:rPr>
                  </w:rPrChange>
                </w:rPr>
                <w:t>Temperature Sensor</w:t>
              </w:r>
            </w:ins>
          </w:p>
        </w:tc>
        <w:tc>
          <w:tcPr>
            <w:tcW w:w="0" w:type="dxa"/>
            <w:tcPrChange w:id="673" w:author="Seokwoo Yoon" w:date="2017-10-12T10:36:00Z">
              <w:tcPr>
                <w:tcW w:w="1963" w:type="dxa"/>
              </w:tcPr>
            </w:tcPrChange>
          </w:tcPr>
          <w:p w14:paraId="1A58D59B" w14:textId="007D4EB4" w:rsidR="00116663" w:rsidRPr="00116663" w:rsidRDefault="00116663">
            <w:pPr>
              <w:pStyle w:val="TableText"/>
              <w:jc w:val="center"/>
              <w:rPr>
                <w:ins w:id="674" w:author="Seokwoo Yoon" w:date="2017-10-11T17:00:00Z"/>
                <w:rFonts w:asciiTheme="majorHAnsi" w:hAnsiTheme="majorHAnsi"/>
                <w:sz w:val="20"/>
                <w:rPrChange w:id="675" w:author="Seokwoo Yoon" w:date="2017-10-12T10:30:00Z">
                  <w:rPr>
                    <w:ins w:id="676" w:author="Seokwoo Yoon" w:date="2017-10-11T17:00:00Z"/>
                    <w:sz w:val="20"/>
                  </w:rPr>
                </w:rPrChange>
              </w:rPr>
              <w:pPrChange w:id="677" w:author="Seokwoo Yoon" w:date="2017-10-11T17:24:00Z">
                <w:pPr>
                  <w:pStyle w:val="TableText"/>
                </w:pPr>
              </w:pPrChange>
            </w:pPr>
            <w:ins w:id="678" w:author="Seokwoo Yoon" w:date="2017-10-11T17:24:00Z">
              <w:r w:rsidRPr="00116663">
                <w:rPr>
                  <w:rFonts w:asciiTheme="majorHAnsi" w:hAnsiTheme="majorHAnsi"/>
                  <w:sz w:val="20"/>
                  <w:rPrChange w:id="679" w:author="Seokwoo Yoon" w:date="2017-10-12T10:30:00Z">
                    <w:rPr>
                      <w:sz w:val="20"/>
                    </w:rPr>
                  </w:rPrChange>
                </w:rPr>
                <w:t>67</w:t>
              </w:r>
            </w:ins>
          </w:p>
        </w:tc>
        <w:tc>
          <w:tcPr>
            <w:tcW w:w="0" w:type="dxa"/>
            <w:tcPrChange w:id="680" w:author="Seokwoo Yoon" w:date="2017-10-12T10:36:00Z">
              <w:tcPr>
                <w:tcW w:w="1963" w:type="dxa"/>
              </w:tcPr>
            </w:tcPrChange>
          </w:tcPr>
          <w:p w14:paraId="74C108C6" w14:textId="655C900B" w:rsidR="00116663" w:rsidRPr="00116663" w:rsidRDefault="00116663">
            <w:pPr>
              <w:pStyle w:val="TableText"/>
              <w:jc w:val="center"/>
              <w:rPr>
                <w:ins w:id="681" w:author="Seokwoo Yoon" w:date="2017-10-12T10:36:00Z"/>
                <w:rFonts w:asciiTheme="majorHAnsi" w:hAnsiTheme="majorHAnsi"/>
                <w:sz w:val="20"/>
              </w:rPr>
            </w:pPr>
            <w:ins w:id="682" w:author="Seokwoo Yoon" w:date="2017-10-12T10:36:00Z">
              <w:r>
                <w:rPr>
                  <w:rFonts w:asciiTheme="majorHAnsi" w:hAnsiTheme="majorHAnsi"/>
                  <w:sz w:val="20"/>
                </w:rPr>
                <w:t>2</w:t>
              </w:r>
            </w:ins>
          </w:p>
        </w:tc>
      </w:tr>
      <w:tr w:rsidR="00116663" w:rsidRPr="00833795" w14:paraId="706FE84F" w14:textId="2C7A90FD" w:rsidTr="00116663">
        <w:trPr>
          <w:cnfStyle w:val="000000010000" w:firstRow="0" w:lastRow="0" w:firstColumn="0" w:lastColumn="0" w:oddVBand="0" w:evenVBand="0" w:oddHBand="0" w:evenHBand="1" w:firstRowFirstColumn="0" w:firstRowLastColumn="0" w:lastRowFirstColumn="0" w:lastRowLastColumn="0"/>
          <w:trHeight w:val="311"/>
          <w:ins w:id="683" w:author="Seokwoo Yoon" w:date="2017-10-11T17:00:00Z"/>
          <w:trPrChange w:id="684" w:author="Seokwoo Yoon" w:date="2017-10-12T10:36:00Z">
            <w:trPr>
              <w:trHeight w:val="311"/>
            </w:trPr>
          </w:trPrChange>
        </w:trPr>
        <w:tc>
          <w:tcPr>
            <w:tcW w:w="0" w:type="dxa"/>
            <w:tcPrChange w:id="685" w:author="Seokwoo Yoon" w:date="2017-10-12T10:36:00Z">
              <w:tcPr>
                <w:tcW w:w="3042" w:type="dxa"/>
              </w:tcPr>
            </w:tcPrChange>
          </w:tcPr>
          <w:p w14:paraId="7EC4CB66" w14:textId="1AF5E669"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686" w:author="Seokwoo Yoon" w:date="2017-10-11T17:00:00Z"/>
                <w:rFonts w:asciiTheme="majorHAnsi" w:hAnsiTheme="majorHAnsi"/>
                <w:sz w:val="20"/>
                <w:rPrChange w:id="687" w:author="Seokwoo Yoon" w:date="2017-10-12T10:30:00Z">
                  <w:rPr>
                    <w:ins w:id="688" w:author="Seokwoo Yoon" w:date="2017-10-11T17:00:00Z"/>
                    <w:sz w:val="20"/>
                  </w:rPr>
                </w:rPrChange>
              </w:rPr>
            </w:pPr>
            <w:ins w:id="689" w:author="Seokwoo Yoon" w:date="2017-10-11T17:23:00Z">
              <w:r w:rsidRPr="00116663">
                <w:rPr>
                  <w:rFonts w:asciiTheme="majorHAnsi" w:hAnsiTheme="majorHAnsi"/>
                  <w:sz w:val="20"/>
                  <w:rPrChange w:id="690" w:author="Seokwoo Yoon" w:date="2017-10-12T10:30:00Z">
                    <w:rPr>
                      <w:rFonts w:ascii="Open Sans" w:hAnsi="Open Sans"/>
                      <w:color w:val="505050"/>
                      <w:sz w:val="20"/>
                    </w:rPr>
                  </w:rPrChange>
                </w:rPr>
                <w:t>Humidity Sensor</w:t>
              </w:r>
            </w:ins>
          </w:p>
        </w:tc>
        <w:tc>
          <w:tcPr>
            <w:tcW w:w="0" w:type="dxa"/>
            <w:tcPrChange w:id="691" w:author="Seokwoo Yoon" w:date="2017-10-12T10:36:00Z">
              <w:tcPr>
                <w:tcW w:w="1963" w:type="dxa"/>
              </w:tcPr>
            </w:tcPrChange>
          </w:tcPr>
          <w:p w14:paraId="5EBC149E" w14:textId="5AC931C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92" w:author="Seokwoo Yoon" w:date="2017-10-11T17:00:00Z"/>
                <w:rFonts w:asciiTheme="majorHAnsi" w:hAnsiTheme="majorHAnsi"/>
                <w:sz w:val="20"/>
                <w:rPrChange w:id="693" w:author="Seokwoo Yoon" w:date="2017-10-12T10:30:00Z">
                  <w:rPr>
                    <w:ins w:id="694" w:author="Seokwoo Yoon" w:date="2017-10-11T17:00:00Z"/>
                    <w:sz w:val="20"/>
                  </w:rPr>
                </w:rPrChange>
              </w:rPr>
              <w:pPrChange w:id="695"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696" w:author="Seokwoo Yoon" w:date="2017-10-11T17:24:00Z">
              <w:r w:rsidRPr="00116663">
                <w:rPr>
                  <w:rFonts w:asciiTheme="majorHAnsi" w:hAnsiTheme="majorHAnsi"/>
                  <w:sz w:val="20"/>
                  <w:rPrChange w:id="697" w:author="Seokwoo Yoon" w:date="2017-10-12T10:30:00Z">
                    <w:rPr>
                      <w:sz w:val="20"/>
                    </w:rPr>
                  </w:rPrChange>
                </w:rPr>
                <w:t>68</w:t>
              </w:r>
            </w:ins>
          </w:p>
        </w:tc>
        <w:tc>
          <w:tcPr>
            <w:tcW w:w="0" w:type="dxa"/>
            <w:tcPrChange w:id="698" w:author="Seokwoo Yoon" w:date="2017-10-12T10:36:00Z">
              <w:tcPr>
                <w:tcW w:w="1963" w:type="dxa"/>
              </w:tcPr>
            </w:tcPrChange>
          </w:tcPr>
          <w:p w14:paraId="7518F387" w14:textId="6BBA635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699" w:author="Seokwoo Yoon" w:date="2017-10-12T10:36:00Z"/>
                <w:rFonts w:asciiTheme="majorHAnsi" w:hAnsiTheme="majorHAnsi"/>
                <w:sz w:val="20"/>
              </w:rPr>
            </w:pPr>
            <w:ins w:id="700" w:author="Seokwoo Yoon" w:date="2017-10-12T10:36:00Z">
              <w:r>
                <w:rPr>
                  <w:rFonts w:asciiTheme="majorHAnsi" w:hAnsiTheme="majorHAnsi"/>
                  <w:sz w:val="20"/>
                </w:rPr>
                <w:t>1</w:t>
              </w:r>
            </w:ins>
          </w:p>
        </w:tc>
      </w:tr>
      <w:tr w:rsidR="00116663" w:rsidRPr="00833795" w14:paraId="3E1A2A35" w14:textId="59437608" w:rsidTr="00116663">
        <w:trPr>
          <w:trHeight w:val="325"/>
          <w:ins w:id="701" w:author="Seokwoo Yoon" w:date="2017-10-11T17:00:00Z"/>
          <w:trPrChange w:id="702" w:author="Seokwoo Yoon" w:date="2017-10-12T10:36:00Z">
            <w:trPr>
              <w:trHeight w:val="325"/>
            </w:trPr>
          </w:trPrChange>
        </w:trPr>
        <w:tc>
          <w:tcPr>
            <w:tcW w:w="0" w:type="dxa"/>
            <w:tcPrChange w:id="703" w:author="Seokwoo Yoon" w:date="2017-10-12T10:36:00Z">
              <w:tcPr>
                <w:tcW w:w="3042" w:type="dxa"/>
              </w:tcPr>
            </w:tcPrChange>
          </w:tcPr>
          <w:p w14:paraId="103002A8" w14:textId="63150EC0" w:rsidR="00116663" w:rsidRPr="00116663" w:rsidRDefault="00116663" w:rsidP="00681EA5">
            <w:pPr>
              <w:pStyle w:val="TableText"/>
              <w:jc w:val="center"/>
              <w:rPr>
                <w:ins w:id="704" w:author="Seokwoo Yoon" w:date="2017-10-11T17:00:00Z"/>
                <w:rFonts w:asciiTheme="majorHAnsi" w:hAnsiTheme="majorHAnsi"/>
                <w:sz w:val="20"/>
                <w:rPrChange w:id="705" w:author="Seokwoo Yoon" w:date="2017-10-12T10:30:00Z">
                  <w:rPr>
                    <w:ins w:id="706" w:author="Seokwoo Yoon" w:date="2017-10-11T17:00:00Z"/>
                    <w:sz w:val="20"/>
                  </w:rPr>
                </w:rPrChange>
              </w:rPr>
            </w:pPr>
            <w:ins w:id="707" w:author="Seokwoo Yoon" w:date="2017-10-11T17:23:00Z">
              <w:r w:rsidRPr="00116663">
                <w:rPr>
                  <w:rFonts w:asciiTheme="majorHAnsi" w:hAnsiTheme="majorHAnsi"/>
                  <w:sz w:val="20"/>
                  <w:rPrChange w:id="708" w:author="Seokwoo Yoon" w:date="2017-10-12T10:30:00Z">
                    <w:rPr>
                      <w:rFonts w:ascii="Open Sans" w:hAnsi="Open Sans"/>
                      <w:color w:val="505050"/>
                      <w:sz w:val="20"/>
                    </w:rPr>
                  </w:rPrChange>
                </w:rPr>
                <w:t>Accelerometer</w:t>
              </w:r>
            </w:ins>
          </w:p>
        </w:tc>
        <w:tc>
          <w:tcPr>
            <w:tcW w:w="0" w:type="dxa"/>
            <w:tcPrChange w:id="709" w:author="Seokwoo Yoon" w:date="2017-10-12T10:36:00Z">
              <w:tcPr>
                <w:tcW w:w="1963" w:type="dxa"/>
              </w:tcPr>
            </w:tcPrChange>
          </w:tcPr>
          <w:p w14:paraId="1CE2A67F" w14:textId="37A4C904" w:rsidR="00116663" w:rsidRPr="00116663" w:rsidRDefault="00116663">
            <w:pPr>
              <w:pStyle w:val="TableText"/>
              <w:jc w:val="center"/>
              <w:rPr>
                <w:ins w:id="710" w:author="Seokwoo Yoon" w:date="2017-10-11T17:00:00Z"/>
                <w:rFonts w:asciiTheme="majorHAnsi" w:hAnsiTheme="majorHAnsi"/>
                <w:sz w:val="20"/>
                <w:rPrChange w:id="711" w:author="Seokwoo Yoon" w:date="2017-10-12T10:30:00Z">
                  <w:rPr>
                    <w:ins w:id="712" w:author="Seokwoo Yoon" w:date="2017-10-11T17:00:00Z"/>
                    <w:sz w:val="20"/>
                  </w:rPr>
                </w:rPrChange>
              </w:rPr>
              <w:pPrChange w:id="713" w:author="Seokwoo Yoon" w:date="2017-10-11T17:24:00Z">
                <w:pPr>
                  <w:pStyle w:val="TableText"/>
                </w:pPr>
              </w:pPrChange>
            </w:pPr>
            <w:ins w:id="714" w:author="Seokwoo Yoon" w:date="2017-10-11T17:24:00Z">
              <w:r w:rsidRPr="00116663">
                <w:rPr>
                  <w:rFonts w:asciiTheme="majorHAnsi" w:hAnsiTheme="majorHAnsi"/>
                  <w:sz w:val="20"/>
                  <w:rPrChange w:id="715" w:author="Seokwoo Yoon" w:date="2017-10-12T10:30:00Z">
                    <w:rPr>
                      <w:sz w:val="20"/>
                    </w:rPr>
                  </w:rPrChange>
                </w:rPr>
                <w:t>71</w:t>
              </w:r>
            </w:ins>
          </w:p>
        </w:tc>
        <w:tc>
          <w:tcPr>
            <w:tcW w:w="0" w:type="dxa"/>
            <w:tcPrChange w:id="716" w:author="Seokwoo Yoon" w:date="2017-10-12T10:36:00Z">
              <w:tcPr>
                <w:tcW w:w="1963" w:type="dxa"/>
              </w:tcPr>
            </w:tcPrChange>
          </w:tcPr>
          <w:p w14:paraId="0C13F1A4" w14:textId="1EE9760E" w:rsidR="00116663" w:rsidRPr="00116663" w:rsidRDefault="00116663">
            <w:pPr>
              <w:pStyle w:val="TableText"/>
              <w:jc w:val="center"/>
              <w:rPr>
                <w:ins w:id="717" w:author="Seokwoo Yoon" w:date="2017-10-12T10:36:00Z"/>
                <w:rFonts w:asciiTheme="majorHAnsi" w:hAnsiTheme="majorHAnsi"/>
                <w:sz w:val="20"/>
              </w:rPr>
            </w:pPr>
            <w:ins w:id="718" w:author="Seokwoo Yoon" w:date="2017-10-12T10:36:00Z">
              <w:r>
                <w:rPr>
                  <w:rFonts w:asciiTheme="majorHAnsi" w:hAnsiTheme="majorHAnsi"/>
                  <w:sz w:val="20"/>
                </w:rPr>
                <w:t>6</w:t>
              </w:r>
            </w:ins>
          </w:p>
        </w:tc>
      </w:tr>
      <w:tr w:rsidR="00116663" w:rsidRPr="00833795" w14:paraId="47455BDF" w14:textId="7429E728" w:rsidTr="00116663">
        <w:trPr>
          <w:cnfStyle w:val="000000010000" w:firstRow="0" w:lastRow="0" w:firstColumn="0" w:lastColumn="0" w:oddVBand="0" w:evenVBand="0" w:oddHBand="0" w:evenHBand="1" w:firstRowFirstColumn="0" w:firstRowLastColumn="0" w:lastRowFirstColumn="0" w:lastRowLastColumn="0"/>
          <w:trHeight w:val="311"/>
          <w:ins w:id="719" w:author="Seokwoo Yoon" w:date="2017-10-11T17:00:00Z"/>
          <w:trPrChange w:id="720" w:author="Seokwoo Yoon" w:date="2017-10-12T10:36:00Z">
            <w:trPr>
              <w:trHeight w:val="311"/>
            </w:trPr>
          </w:trPrChange>
        </w:trPr>
        <w:tc>
          <w:tcPr>
            <w:tcW w:w="0" w:type="dxa"/>
            <w:tcPrChange w:id="721" w:author="Seokwoo Yoon" w:date="2017-10-12T10:36:00Z">
              <w:tcPr>
                <w:tcW w:w="3042" w:type="dxa"/>
              </w:tcPr>
            </w:tcPrChange>
          </w:tcPr>
          <w:p w14:paraId="0CD20574" w14:textId="5003BF4A"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22" w:author="Seokwoo Yoon" w:date="2017-10-11T17:00:00Z"/>
                <w:rFonts w:asciiTheme="majorHAnsi" w:hAnsiTheme="majorHAnsi"/>
                <w:sz w:val="20"/>
                <w:rPrChange w:id="723" w:author="Seokwoo Yoon" w:date="2017-10-12T10:30:00Z">
                  <w:rPr>
                    <w:ins w:id="724" w:author="Seokwoo Yoon" w:date="2017-10-11T17:00:00Z"/>
                    <w:sz w:val="20"/>
                  </w:rPr>
                </w:rPrChange>
              </w:rPr>
              <w:pPrChange w:id="725"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26" w:author="Seokwoo Yoon" w:date="2017-10-11T17:23:00Z">
              <w:r w:rsidRPr="00116663">
                <w:rPr>
                  <w:rFonts w:asciiTheme="majorHAnsi" w:hAnsiTheme="majorHAnsi"/>
                  <w:sz w:val="20"/>
                  <w:rPrChange w:id="727" w:author="Seokwoo Yoon" w:date="2017-10-12T10:30:00Z">
                    <w:rPr>
                      <w:rFonts w:ascii="Open Sans" w:hAnsi="Open Sans"/>
                      <w:color w:val="505050"/>
                      <w:sz w:val="20"/>
                    </w:rPr>
                  </w:rPrChange>
                </w:rPr>
                <w:t>Barometer</w:t>
              </w:r>
            </w:ins>
          </w:p>
        </w:tc>
        <w:tc>
          <w:tcPr>
            <w:tcW w:w="0" w:type="dxa"/>
            <w:tcPrChange w:id="728" w:author="Seokwoo Yoon" w:date="2017-10-12T10:36:00Z">
              <w:tcPr>
                <w:tcW w:w="1963" w:type="dxa"/>
              </w:tcPr>
            </w:tcPrChange>
          </w:tcPr>
          <w:p w14:paraId="7027F094" w14:textId="1550C677"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29" w:author="Seokwoo Yoon" w:date="2017-10-11T17:00:00Z"/>
                <w:rFonts w:asciiTheme="majorHAnsi" w:hAnsiTheme="majorHAnsi"/>
                <w:sz w:val="20"/>
                <w:rPrChange w:id="730" w:author="Seokwoo Yoon" w:date="2017-10-12T10:30:00Z">
                  <w:rPr>
                    <w:ins w:id="731" w:author="Seokwoo Yoon" w:date="2017-10-11T17:00:00Z"/>
                    <w:sz w:val="20"/>
                  </w:rPr>
                </w:rPrChange>
              </w:rPr>
              <w:pPrChange w:id="732"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33" w:author="Seokwoo Yoon" w:date="2017-10-11T17:24:00Z">
              <w:r w:rsidRPr="00116663">
                <w:rPr>
                  <w:rFonts w:asciiTheme="majorHAnsi" w:hAnsiTheme="majorHAnsi"/>
                  <w:sz w:val="20"/>
                  <w:rPrChange w:id="734" w:author="Seokwoo Yoon" w:date="2017-10-12T10:30:00Z">
                    <w:rPr>
                      <w:sz w:val="20"/>
                    </w:rPr>
                  </w:rPrChange>
                </w:rPr>
                <w:t>73</w:t>
              </w:r>
            </w:ins>
          </w:p>
        </w:tc>
        <w:tc>
          <w:tcPr>
            <w:tcW w:w="0" w:type="dxa"/>
            <w:tcPrChange w:id="735" w:author="Seokwoo Yoon" w:date="2017-10-12T10:36:00Z">
              <w:tcPr>
                <w:tcW w:w="1963" w:type="dxa"/>
              </w:tcPr>
            </w:tcPrChange>
          </w:tcPr>
          <w:p w14:paraId="0695EDC9" w14:textId="629518BD"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36" w:author="Seokwoo Yoon" w:date="2017-10-12T10:36:00Z"/>
                <w:rFonts w:asciiTheme="majorHAnsi" w:hAnsiTheme="majorHAnsi"/>
                <w:sz w:val="20"/>
              </w:rPr>
            </w:pPr>
            <w:ins w:id="737" w:author="Seokwoo Yoon" w:date="2017-10-12T10:36:00Z">
              <w:r>
                <w:rPr>
                  <w:rFonts w:asciiTheme="majorHAnsi" w:hAnsiTheme="majorHAnsi"/>
                  <w:sz w:val="20"/>
                </w:rPr>
                <w:t>2</w:t>
              </w:r>
            </w:ins>
          </w:p>
        </w:tc>
      </w:tr>
      <w:tr w:rsidR="00116663" w:rsidRPr="00833795" w14:paraId="0A44BECB" w14:textId="40CFDC0F" w:rsidTr="00116663">
        <w:trPr>
          <w:trHeight w:val="311"/>
          <w:ins w:id="738" w:author="Seokwoo Yoon" w:date="2017-10-11T17:23:00Z"/>
          <w:trPrChange w:id="739" w:author="Seokwoo Yoon" w:date="2017-10-12T10:36:00Z">
            <w:trPr>
              <w:trHeight w:val="311"/>
            </w:trPr>
          </w:trPrChange>
        </w:trPr>
        <w:tc>
          <w:tcPr>
            <w:tcW w:w="0" w:type="dxa"/>
            <w:tcPrChange w:id="740" w:author="Seokwoo Yoon" w:date="2017-10-12T10:36:00Z">
              <w:tcPr>
                <w:tcW w:w="3042" w:type="dxa"/>
              </w:tcPr>
            </w:tcPrChange>
          </w:tcPr>
          <w:p w14:paraId="30242532" w14:textId="7C8AB222" w:rsidR="00116663" w:rsidRPr="00116663" w:rsidRDefault="00116663" w:rsidP="00681EA5">
            <w:pPr>
              <w:pStyle w:val="TableText"/>
              <w:jc w:val="center"/>
              <w:rPr>
                <w:ins w:id="741" w:author="Seokwoo Yoon" w:date="2017-10-11T17:23:00Z"/>
                <w:rFonts w:asciiTheme="majorHAnsi" w:hAnsiTheme="majorHAnsi"/>
                <w:sz w:val="20"/>
                <w:rPrChange w:id="742" w:author="Seokwoo Yoon" w:date="2017-10-12T10:30:00Z">
                  <w:rPr>
                    <w:ins w:id="743" w:author="Seokwoo Yoon" w:date="2017-10-11T17:23:00Z"/>
                    <w:sz w:val="20"/>
                  </w:rPr>
                </w:rPrChange>
              </w:rPr>
            </w:pPr>
            <w:ins w:id="744" w:author="Seokwoo Yoon" w:date="2017-10-11T17:23:00Z">
              <w:r w:rsidRPr="00116663">
                <w:rPr>
                  <w:rFonts w:asciiTheme="majorHAnsi" w:hAnsiTheme="majorHAnsi"/>
                  <w:sz w:val="20"/>
                  <w:rPrChange w:id="745" w:author="Seokwoo Yoon" w:date="2017-10-12T10:30:00Z">
                    <w:rPr>
                      <w:rFonts w:ascii="Open Sans" w:hAnsi="Open Sans"/>
                      <w:color w:val="505050"/>
                      <w:sz w:val="20"/>
                    </w:rPr>
                  </w:rPrChange>
                </w:rPr>
                <w:t>Gyrometer</w:t>
              </w:r>
            </w:ins>
          </w:p>
        </w:tc>
        <w:tc>
          <w:tcPr>
            <w:tcW w:w="0" w:type="dxa"/>
            <w:tcPrChange w:id="746" w:author="Seokwoo Yoon" w:date="2017-10-12T10:36:00Z">
              <w:tcPr>
                <w:tcW w:w="1963" w:type="dxa"/>
              </w:tcPr>
            </w:tcPrChange>
          </w:tcPr>
          <w:p w14:paraId="75B3B572" w14:textId="418309CB" w:rsidR="00116663" w:rsidRPr="00116663" w:rsidRDefault="00116663">
            <w:pPr>
              <w:pStyle w:val="TableText"/>
              <w:jc w:val="center"/>
              <w:rPr>
                <w:ins w:id="747" w:author="Seokwoo Yoon" w:date="2017-10-11T17:23:00Z"/>
                <w:rFonts w:asciiTheme="majorHAnsi" w:hAnsiTheme="majorHAnsi"/>
                <w:sz w:val="20"/>
                <w:rPrChange w:id="748" w:author="Seokwoo Yoon" w:date="2017-10-12T10:30:00Z">
                  <w:rPr>
                    <w:ins w:id="749" w:author="Seokwoo Yoon" w:date="2017-10-11T17:23:00Z"/>
                    <w:sz w:val="20"/>
                  </w:rPr>
                </w:rPrChange>
              </w:rPr>
              <w:pPrChange w:id="750" w:author="Seokwoo Yoon" w:date="2017-10-11T17:24:00Z">
                <w:pPr>
                  <w:pStyle w:val="TableText"/>
                </w:pPr>
              </w:pPrChange>
            </w:pPr>
            <w:ins w:id="751" w:author="Seokwoo Yoon" w:date="2017-10-11T17:24:00Z">
              <w:r w:rsidRPr="00116663">
                <w:rPr>
                  <w:rFonts w:asciiTheme="majorHAnsi" w:hAnsiTheme="majorHAnsi"/>
                  <w:sz w:val="20"/>
                  <w:rPrChange w:id="752" w:author="Seokwoo Yoon" w:date="2017-10-12T10:30:00Z">
                    <w:rPr>
                      <w:sz w:val="20"/>
                    </w:rPr>
                  </w:rPrChange>
                </w:rPr>
                <w:t>86</w:t>
              </w:r>
            </w:ins>
          </w:p>
        </w:tc>
        <w:tc>
          <w:tcPr>
            <w:tcW w:w="0" w:type="dxa"/>
            <w:tcPrChange w:id="753" w:author="Seokwoo Yoon" w:date="2017-10-12T10:36:00Z">
              <w:tcPr>
                <w:tcW w:w="1963" w:type="dxa"/>
              </w:tcPr>
            </w:tcPrChange>
          </w:tcPr>
          <w:p w14:paraId="013A1374" w14:textId="4969F168" w:rsidR="00116663" w:rsidRPr="00116663" w:rsidRDefault="00116663">
            <w:pPr>
              <w:pStyle w:val="TableText"/>
              <w:jc w:val="center"/>
              <w:rPr>
                <w:ins w:id="754" w:author="Seokwoo Yoon" w:date="2017-10-12T10:36:00Z"/>
                <w:rFonts w:asciiTheme="majorHAnsi" w:hAnsiTheme="majorHAnsi"/>
                <w:sz w:val="20"/>
              </w:rPr>
            </w:pPr>
            <w:ins w:id="755" w:author="Seokwoo Yoon" w:date="2017-10-12T10:36:00Z">
              <w:r>
                <w:rPr>
                  <w:rFonts w:asciiTheme="majorHAnsi" w:hAnsiTheme="majorHAnsi"/>
                  <w:sz w:val="20"/>
                </w:rPr>
                <w:t>6</w:t>
              </w:r>
            </w:ins>
          </w:p>
        </w:tc>
      </w:tr>
      <w:tr w:rsidR="00116663" w:rsidRPr="00833795" w14:paraId="72E5A618" w14:textId="2C09011D" w:rsidTr="00116663">
        <w:trPr>
          <w:cnfStyle w:val="000000010000" w:firstRow="0" w:lastRow="0" w:firstColumn="0" w:lastColumn="0" w:oddVBand="0" w:evenVBand="0" w:oddHBand="0" w:evenHBand="1" w:firstRowFirstColumn="0" w:firstRowLastColumn="0" w:lastRowFirstColumn="0" w:lastRowLastColumn="0"/>
          <w:trHeight w:val="311"/>
          <w:ins w:id="756" w:author="Seokwoo Yoon" w:date="2017-10-11T17:23:00Z"/>
          <w:trPrChange w:id="757" w:author="Seokwoo Yoon" w:date="2017-10-12T10:36:00Z">
            <w:trPr>
              <w:trHeight w:val="311"/>
            </w:trPr>
          </w:trPrChange>
        </w:trPr>
        <w:tc>
          <w:tcPr>
            <w:tcW w:w="0" w:type="dxa"/>
            <w:tcPrChange w:id="758" w:author="Seokwoo Yoon" w:date="2017-10-12T10:36:00Z">
              <w:tcPr>
                <w:tcW w:w="3042" w:type="dxa"/>
              </w:tcPr>
            </w:tcPrChange>
          </w:tcPr>
          <w:p w14:paraId="0A582646" w14:textId="3D902AAE" w:rsidR="00116663" w:rsidRPr="00116663" w:rsidRDefault="00116663" w:rsidP="00681EA5">
            <w:pPr>
              <w:pStyle w:val="TableText"/>
              <w:jc w:val="center"/>
              <w:cnfStyle w:val="000000010000" w:firstRow="0" w:lastRow="0" w:firstColumn="0" w:lastColumn="0" w:oddVBand="0" w:evenVBand="0" w:oddHBand="0" w:evenHBand="1" w:firstRowFirstColumn="0" w:firstRowLastColumn="0" w:lastRowFirstColumn="0" w:lastRowLastColumn="0"/>
              <w:rPr>
                <w:ins w:id="759" w:author="Seokwoo Yoon" w:date="2017-10-11T17:23:00Z"/>
                <w:rFonts w:asciiTheme="majorHAnsi" w:hAnsiTheme="majorHAnsi"/>
                <w:sz w:val="20"/>
                <w:rPrChange w:id="760" w:author="Seokwoo Yoon" w:date="2017-10-12T10:30:00Z">
                  <w:rPr>
                    <w:ins w:id="761" w:author="Seokwoo Yoon" w:date="2017-10-11T17:23:00Z"/>
                    <w:sz w:val="20"/>
                  </w:rPr>
                </w:rPrChange>
              </w:rPr>
            </w:pPr>
            <w:ins w:id="762" w:author="Seokwoo Yoon" w:date="2017-10-11T17:23:00Z">
              <w:r w:rsidRPr="00116663">
                <w:rPr>
                  <w:rFonts w:asciiTheme="majorHAnsi" w:hAnsiTheme="majorHAnsi"/>
                  <w:sz w:val="20"/>
                  <w:rPrChange w:id="763" w:author="Seokwoo Yoon" w:date="2017-10-12T10:30:00Z">
                    <w:rPr>
                      <w:rFonts w:ascii="Open Sans" w:hAnsi="Open Sans"/>
                      <w:color w:val="505050"/>
                      <w:sz w:val="20"/>
                    </w:rPr>
                  </w:rPrChange>
                </w:rPr>
                <w:t>GPS Location</w:t>
              </w:r>
            </w:ins>
          </w:p>
        </w:tc>
        <w:tc>
          <w:tcPr>
            <w:tcW w:w="0" w:type="dxa"/>
            <w:tcPrChange w:id="764" w:author="Seokwoo Yoon" w:date="2017-10-12T10:36:00Z">
              <w:tcPr>
                <w:tcW w:w="1963" w:type="dxa"/>
              </w:tcPr>
            </w:tcPrChange>
          </w:tcPr>
          <w:p w14:paraId="72C10B91" w14:textId="3CE07534"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65" w:author="Seokwoo Yoon" w:date="2017-10-11T17:23:00Z"/>
                <w:rFonts w:asciiTheme="majorHAnsi" w:hAnsiTheme="majorHAnsi"/>
                <w:sz w:val="20"/>
                <w:rPrChange w:id="766" w:author="Seokwoo Yoon" w:date="2017-10-12T10:30:00Z">
                  <w:rPr>
                    <w:ins w:id="767" w:author="Seokwoo Yoon" w:date="2017-10-11T17:23:00Z"/>
                    <w:sz w:val="20"/>
                  </w:rPr>
                </w:rPrChange>
              </w:rPr>
              <w:pPrChange w:id="768" w:author="Seokwoo Yoon" w:date="2017-10-11T17:24:00Z">
                <w:pPr>
                  <w:pStyle w:val="TableText"/>
                  <w:cnfStyle w:val="000000010000" w:firstRow="0" w:lastRow="0" w:firstColumn="0" w:lastColumn="0" w:oddVBand="0" w:evenVBand="0" w:oddHBand="0" w:evenHBand="1" w:firstRowFirstColumn="0" w:firstRowLastColumn="0" w:lastRowFirstColumn="0" w:lastRowLastColumn="0"/>
                </w:pPr>
              </w:pPrChange>
            </w:pPr>
            <w:ins w:id="769" w:author="Seokwoo Yoon" w:date="2017-10-11T17:24:00Z">
              <w:r w:rsidRPr="00116663">
                <w:rPr>
                  <w:rFonts w:asciiTheme="majorHAnsi" w:hAnsiTheme="majorHAnsi"/>
                  <w:sz w:val="20"/>
                  <w:rPrChange w:id="770" w:author="Seokwoo Yoon" w:date="2017-10-12T10:30:00Z">
                    <w:rPr>
                      <w:sz w:val="20"/>
                    </w:rPr>
                  </w:rPrChange>
                </w:rPr>
                <w:t>88</w:t>
              </w:r>
            </w:ins>
          </w:p>
        </w:tc>
        <w:tc>
          <w:tcPr>
            <w:tcW w:w="0" w:type="dxa"/>
            <w:tcPrChange w:id="771" w:author="Seokwoo Yoon" w:date="2017-10-12T10:36:00Z">
              <w:tcPr>
                <w:tcW w:w="1963" w:type="dxa"/>
              </w:tcPr>
            </w:tcPrChange>
          </w:tcPr>
          <w:p w14:paraId="707C834F" w14:textId="3C4E46AB" w:rsidR="00116663" w:rsidRPr="00116663" w:rsidRDefault="00116663">
            <w:pPr>
              <w:pStyle w:val="TableText"/>
              <w:jc w:val="center"/>
              <w:cnfStyle w:val="000000010000" w:firstRow="0" w:lastRow="0" w:firstColumn="0" w:lastColumn="0" w:oddVBand="0" w:evenVBand="0" w:oddHBand="0" w:evenHBand="1" w:firstRowFirstColumn="0" w:firstRowLastColumn="0" w:lastRowFirstColumn="0" w:lastRowLastColumn="0"/>
              <w:rPr>
                <w:ins w:id="772" w:author="Seokwoo Yoon" w:date="2017-10-12T10:36:00Z"/>
                <w:rFonts w:asciiTheme="majorHAnsi" w:hAnsiTheme="majorHAnsi"/>
                <w:sz w:val="20"/>
              </w:rPr>
            </w:pPr>
            <w:ins w:id="773" w:author="Seokwoo Yoon" w:date="2017-10-12T10:36:00Z">
              <w:r>
                <w:rPr>
                  <w:rFonts w:asciiTheme="majorHAnsi" w:hAnsiTheme="majorHAnsi"/>
                  <w:sz w:val="20"/>
                </w:rPr>
                <w:t>9</w:t>
              </w:r>
            </w:ins>
          </w:p>
        </w:tc>
      </w:tr>
    </w:tbl>
    <w:p w14:paraId="6A151996" w14:textId="77777777" w:rsidR="00D63F8E" w:rsidRDefault="00D63F8E" w:rsidP="00D63F8E">
      <w:pPr>
        <w:rPr>
          <w:ins w:id="774" w:author="Seokwoo Yoon" w:date="2017-10-11T17:26:00Z"/>
        </w:rPr>
      </w:pPr>
    </w:p>
    <w:p w14:paraId="4A3397A3" w14:textId="30BD05E8" w:rsidR="00BD0C45" w:rsidRDefault="00D63F8E">
      <w:pPr>
        <w:rPr>
          <w:ins w:id="775" w:author="Seokwoo Yoon" w:date="2017-10-11T16:59:00Z"/>
        </w:rPr>
        <w:pPrChange w:id="776" w:author="Seokwoo Yoon" w:date="2017-10-11T16:57:00Z">
          <w:pPr>
            <w:pStyle w:val="Caption"/>
          </w:pPr>
        </w:pPrChange>
      </w:pPr>
      <w:ins w:id="777" w:author="Seokwoo Yoon" w:date="2017-10-11T17:26:00Z">
        <w:r>
          <w:fldChar w:fldCharType="begin"/>
        </w:r>
        <w:r>
          <w:instrText xml:space="preserve"> HYPERLINK "https://mydevices.com/cayenne/docs/lora/" \l "lora-cayenne-low-power-payload" </w:instrText>
        </w:r>
        <w:r>
          <w:fldChar w:fldCharType="separate"/>
        </w:r>
        <w:r w:rsidRPr="00D63F8E">
          <w:rPr>
            <w:rStyle w:val="Hyperlink"/>
            <w:rFonts w:ascii="Calibri" w:hAnsi="Calibri"/>
          </w:rPr>
          <w:t>Cayenne Payload Structure</w:t>
        </w:r>
        <w:r>
          <w:fldChar w:fldCharType="end"/>
        </w:r>
        <w:r>
          <w:t xml:space="preserve"> reveals </w:t>
        </w:r>
      </w:ins>
      <w:ins w:id="778" w:author="Seokwoo Yoon" w:date="2017-10-12T10:37:00Z">
        <w:r w:rsidR="00116663">
          <w:t xml:space="preserve">a </w:t>
        </w:r>
      </w:ins>
      <w:ins w:id="779" w:author="Seokwoo Yoon" w:date="2017-10-11T17:26:00Z">
        <w:r>
          <w:t xml:space="preserve">full table for data format of each type. </w:t>
        </w:r>
      </w:ins>
    </w:p>
    <w:p w14:paraId="227A19A9" w14:textId="292D6170" w:rsidR="00BD0C45" w:rsidRPr="00A04C22" w:rsidDel="00D63F8E" w:rsidRDefault="00BD0C45">
      <w:pPr>
        <w:rPr>
          <w:del w:id="780" w:author="Seokwoo Yoon" w:date="2017-10-11T17:26:00Z"/>
        </w:rPr>
        <w:pPrChange w:id="781" w:author="Seokwoo Yoon" w:date="2017-10-11T16:57:00Z">
          <w:pPr>
            <w:pStyle w:val="Caption"/>
          </w:pPr>
        </w:pPrChange>
      </w:pPr>
    </w:p>
    <w:p w14:paraId="0DAAD1E3" w14:textId="77777777" w:rsidR="00120DB9" w:rsidRDefault="00BC7C67" w:rsidP="00AD373F">
      <w:pPr>
        <w:pStyle w:val="Heading1"/>
      </w:pPr>
      <w:r>
        <w:t>Resources</w:t>
      </w:r>
    </w:p>
    <w:p w14:paraId="6D42BC2A" w14:textId="1FD7CA7F" w:rsidR="00BC7C67" w:rsidRDefault="00D43EB2" w:rsidP="00BC7C67">
      <w:pPr>
        <w:pStyle w:val="1stBullet"/>
        <w:numPr>
          <w:ilvl w:val="0"/>
          <w:numId w:val="0"/>
        </w:numPr>
      </w:pPr>
      <w:r>
        <w:t xml:space="preserve">Cayenne Payload Structure - </w:t>
      </w:r>
      <w:hyperlink r:id="rId33" w:anchor="lora-cayenne-low-power-payload" w:history="1">
        <w:r w:rsidR="00F1080E" w:rsidRPr="0037610F">
          <w:rPr>
            <w:rStyle w:val="Hyperlink"/>
            <w:rFonts w:ascii="Calibri" w:hAnsi="Calibri"/>
          </w:rPr>
          <w:t>https://mydevices.com/cayenne/docs/lora/#lora-cayenne-low-power-payload</w:t>
        </w:r>
      </w:hyperlink>
      <w:r w:rsidR="00F1080E">
        <w:t xml:space="preserve"> </w:t>
      </w:r>
    </w:p>
    <w:p w14:paraId="34399B22" w14:textId="06AD3822" w:rsidR="00A95657" w:rsidRDefault="00586657" w:rsidP="00586657">
      <w:pPr>
        <w:pStyle w:val="1stBullet"/>
        <w:numPr>
          <w:ilvl w:val="0"/>
          <w:numId w:val="0"/>
        </w:numPr>
      </w:pPr>
      <w:r>
        <w:t xml:space="preserve">RM1xx Setup Guides – </w:t>
      </w:r>
      <w:hyperlink r:id="rId34" w:anchor="documentation-tab" w:history="1">
        <w:r w:rsidRPr="00671CE0">
          <w:rPr>
            <w:rStyle w:val="Hyperlink"/>
            <w:rFonts w:ascii="Calibri" w:hAnsi="Calibri"/>
          </w:rPr>
          <w:t>http://www.lairdtech.com/products/rm1xx-lora-modules#documentation-tab</w:t>
        </w:r>
      </w:hyperlink>
    </w:p>
    <w:p w14:paraId="3E4F2F11" w14:textId="7442DDE0" w:rsidR="00F1080E" w:rsidRDefault="00F1080E" w:rsidP="00586657">
      <w:pPr>
        <w:pStyle w:val="1stBullet"/>
        <w:numPr>
          <w:ilvl w:val="0"/>
          <w:numId w:val="0"/>
        </w:numPr>
      </w:pPr>
      <w:r>
        <w:t xml:space="preserve">RM1xx Sample Applications – </w:t>
      </w:r>
      <w:hyperlink r:id="rId35" w:history="1">
        <w:r w:rsidRPr="0037610F">
          <w:rPr>
            <w:rStyle w:val="Hyperlink"/>
            <w:rFonts w:ascii="Calibri" w:hAnsi="Calibri"/>
          </w:rPr>
          <w:t>https://github.com/LairdCP/RM1xx-Applications</w:t>
        </w:r>
      </w:hyperlink>
    </w:p>
    <w:p w14:paraId="4662DB2A" w14:textId="77777777" w:rsidR="00120DB9" w:rsidRPr="00C50F96" w:rsidRDefault="00120DB9" w:rsidP="00AD373F">
      <w:pPr>
        <w:pStyle w:val="Heading1"/>
      </w:pPr>
      <w:r w:rsidRPr="00C50F96">
        <w:t>Revision History</w:t>
      </w:r>
    </w:p>
    <w:tbl>
      <w:tblPr>
        <w:tblStyle w:val="LairdTable"/>
        <w:tblW w:w="4911" w:type="pct"/>
        <w:tblLook w:val="04A0" w:firstRow="1" w:lastRow="0" w:firstColumn="1" w:lastColumn="0" w:noHBand="0" w:noVBand="1"/>
      </w:tblPr>
      <w:tblGrid>
        <w:gridCol w:w="1087"/>
        <w:gridCol w:w="1717"/>
        <w:gridCol w:w="4750"/>
        <w:gridCol w:w="2347"/>
      </w:tblGrid>
      <w:tr w:rsidR="00120DB9" w:rsidRPr="001F1D0F" w14:paraId="6769FD30" w14:textId="77777777" w:rsidTr="00A95657">
        <w:trPr>
          <w:cnfStyle w:val="100000000000" w:firstRow="1" w:lastRow="0" w:firstColumn="0" w:lastColumn="0" w:oddVBand="0" w:evenVBand="0" w:oddHBand="0" w:evenHBand="0" w:firstRowFirstColumn="0" w:firstRowLastColumn="0" w:lastRowFirstColumn="0" w:lastRowLastColumn="0"/>
        </w:trPr>
        <w:tc>
          <w:tcPr>
            <w:tcW w:w="549" w:type="pct"/>
            <w:vAlign w:val="center"/>
          </w:tcPr>
          <w:p w14:paraId="597EBAD7" w14:textId="77777777" w:rsidR="00120DB9" w:rsidRPr="001F1D0F" w:rsidRDefault="00120DB9" w:rsidP="00AD373F">
            <w:pPr>
              <w:pStyle w:val="TableHead"/>
            </w:pPr>
            <w:r w:rsidRPr="001F1D0F">
              <w:t>Version</w:t>
            </w:r>
          </w:p>
        </w:tc>
        <w:tc>
          <w:tcPr>
            <w:tcW w:w="867" w:type="pct"/>
            <w:vAlign w:val="center"/>
          </w:tcPr>
          <w:p w14:paraId="6DD2A91D" w14:textId="77777777" w:rsidR="00120DB9" w:rsidRPr="001F1D0F" w:rsidRDefault="00120DB9" w:rsidP="00AD373F">
            <w:pPr>
              <w:pStyle w:val="TableHead"/>
            </w:pPr>
            <w:r w:rsidRPr="001F1D0F">
              <w:t>Date</w:t>
            </w:r>
          </w:p>
        </w:tc>
        <w:tc>
          <w:tcPr>
            <w:tcW w:w="2399" w:type="pct"/>
            <w:vAlign w:val="center"/>
          </w:tcPr>
          <w:p w14:paraId="45AEA3AA" w14:textId="77777777" w:rsidR="00120DB9" w:rsidRPr="001F1D0F" w:rsidRDefault="00120DB9" w:rsidP="00AD373F">
            <w:pPr>
              <w:pStyle w:val="TableHead"/>
            </w:pPr>
            <w:r w:rsidRPr="001F1D0F">
              <w:t>Notes</w:t>
            </w:r>
          </w:p>
        </w:tc>
        <w:tc>
          <w:tcPr>
            <w:tcW w:w="1185" w:type="pct"/>
            <w:vAlign w:val="center"/>
          </w:tcPr>
          <w:p w14:paraId="57C97A69" w14:textId="77777777" w:rsidR="00120DB9" w:rsidRPr="001F1D0F" w:rsidRDefault="00120DB9" w:rsidP="00AD373F">
            <w:pPr>
              <w:pStyle w:val="TableHead"/>
            </w:pPr>
            <w:r w:rsidRPr="001F1D0F">
              <w:t>Approver</w:t>
            </w:r>
          </w:p>
        </w:tc>
      </w:tr>
      <w:tr w:rsidR="00120DB9" w:rsidRPr="001F1D0F" w14:paraId="1318BFD4" w14:textId="77777777" w:rsidTr="00A95657">
        <w:tc>
          <w:tcPr>
            <w:tcW w:w="549" w:type="pct"/>
            <w:vAlign w:val="center"/>
          </w:tcPr>
          <w:p w14:paraId="6822FB9E" w14:textId="77777777" w:rsidR="00120DB9" w:rsidRPr="001F1D0F" w:rsidRDefault="00120DB9" w:rsidP="00AD373F">
            <w:pPr>
              <w:pStyle w:val="TableText"/>
            </w:pPr>
            <w:r w:rsidRPr="001F1D0F">
              <w:t>1.0</w:t>
            </w:r>
          </w:p>
        </w:tc>
        <w:tc>
          <w:tcPr>
            <w:tcW w:w="867" w:type="pct"/>
            <w:vAlign w:val="center"/>
          </w:tcPr>
          <w:p w14:paraId="211BCCCB" w14:textId="44E68B73" w:rsidR="00120DB9" w:rsidRPr="001F1D0F" w:rsidRDefault="00586657" w:rsidP="00AD373F">
            <w:pPr>
              <w:pStyle w:val="TableText"/>
            </w:pPr>
            <w:del w:id="782" w:author="Seokwoo Yoon" w:date="2017-10-12T10:35:00Z">
              <w:r w:rsidDel="00116663">
                <w:delText>2</w:delText>
              </w:r>
              <w:r w:rsidR="00F1080E" w:rsidDel="00116663">
                <w:delText>9</w:delText>
              </w:r>
              <w:r w:rsidDel="00116663">
                <w:delText xml:space="preserve"> </w:delText>
              </w:r>
            </w:del>
            <w:ins w:id="783" w:author="Seokwoo Yoon" w:date="2017-10-12T10:35:00Z">
              <w:r w:rsidR="00116663">
                <w:t xml:space="preserve">12 </w:t>
              </w:r>
            </w:ins>
            <w:del w:id="784" w:author="Seokwoo Yoon" w:date="2017-10-12T10:35:00Z">
              <w:r w:rsidDel="00116663">
                <w:delText xml:space="preserve">Sept </w:delText>
              </w:r>
            </w:del>
            <w:ins w:id="785" w:author="Seokwoo Yoon" w:date="2017-10-12T10:35:00Z">
              <w:r w:rsidR="00116663">
                <w:t xml:space="preserve">Oct </w:t>
              </w:r>
            </w:ins>
            <w:r>
              <w:t>2017</w:t>
            </w:r>
          </w:p>
        </w:tc>
        <w:tc>
          <w:tcPr>
            <w:tcW w:w="2399" w:type="pct"/>
            <w:vAlign w:val="center"/>
          </w:tcPr>
          <w:p w14:paraId="428C4CE8" w14:textId="77777777" w:rsidR="00120DB9" w:rsidRPr="001F1D0F" w:rsidRDefault="00586657" w:rsidP="00AD373F">
            <w:pPr>
              <w:pStyle w:val="TableText"/>
            </w:pPr>
            <w:r>
              <w:t>Initial Release</w:t>
            </w:r>
          </w:p>
        </w:tc>
        <w:tc>
          <w:tcPr>
            <w:tcW w:w="1185" w:type="pct"/>
            <w:vAlign w:val="center"/>
          </w:tcPr>
          <w:p w14:paraId="1B6F2CDC" w14:textId="77777777" w:rsidR="00120DB9" w:rsidRPr="001F1D0F" w:rsidRDefault="00586657" w:rsidP="00AD373F">
            <w:pPr>
              <w:pStyle w:val="TableText"/>
            </w:pPr>
            <w:r>
              <w:t>Seokwoo Yoon</w:t>
            </w:r>
          </w:p>
        </w:tc>
      </w:tr>
      <w:tr w:rsidR="00120DB9" w:rsidRPr="001F1D0F" w14:paraId="05AB0A03" w14:textId="77777777" w:rsidTr="00A95657">
        <w:trPr>
          <w:cnfStyle w:val="000000010000" w:firstRow="0" w:lastRow="0" w:firstColumn="0" w:lastColumn="0" w:oddVBand="0" w:evenVBand="0" w:oddHBand="0" w:evenHBand="1" w:firstRowFirstColumn="0" w:firstRowLastColumn="0" w:lastRowFirstColumn="0" w:lastRowLastColumn="0"/>
        </w:trPr>
        <w:tc>
          <w:tcPr>
            <w:tcW w:w="549" w:type="pct"/>
            <w:vAlign w:val="center"/>
          </w:tcPr>
          <w:p w14:paraId="3783DB91" w14:textId="77777777" w:rsidR="00120DB9" w:rsidRPr="001F1D0F" w:rsidRDefault="00120DB9" w:rsidP="00AD373F">
            <w:pPr>
              <w:pStyle w:val="TableText"/>
            </w:pPr>
          </w:p>
        </w:tc>
        <w:tc>
          <w:tcPr>
            <w:tcW w:w="867" w:type="pct"/>
            <w:vAlign w:val="center"/>
          </w:tcPr>
          <w:p w14:paraId="588B2251" w14:textId="77777777" w:rsidR="00120DB9" w:rsidRPr="001F1D0F" w:rsidRDefault="00120DB9" w:rsidP="00AD373F">
            <w:pPr>
              <w:pStyle w:val="TableText"/>
            </w:pPr>
          </w:p>
        </w:tc>
        <w:tc>
          <w:tcPr>
            <w:tcW w:w="2399" w:type="pct"/>
            <w:vAlign w:val="center"/>
          </w:tcPr>
          <w:p w14:paraId="6CB052B1" w14:textId="77777777" w:rsidR="00120DB9" w:rsidRPr="001F1D0F" w:rsidRDefault="00120DB9" w:rsidP="00AD373F">
            <w:pPr>
              <w:pStyle w:val="TableText"/>
            </w:pPr>
          </w:p>
        </w:tc>
        <w:tc>
          <w:tcPr>
            <w:tcW w:w="1185" w:type="pct"/>
            <w:vAlign w:val="center"/>
          </w:tcPr>
          <w:p w14:paraId="43614544" w14:textId="77777777" w:rsidR="00120DB9" w:rsidRPr="001F1D0F" w:rsidRDefault="00120DB9" w:rsidP="00AD373F">
            <w:pPr>
              <w:pStyle w:val="TableText"/>
            </w:pPr>
          </w:p>
        </w:tc>
      </w:tr>
    </w:tbl>
    <w:p w14:paraId="0DABD36F" w14:textId="77777777" w:rsidR="005C1A2B" w:rsidRPr="005C1A2B" w:rsidRDefault="005C1A2B" w:rsidP="00AD373F">
      <w:bookmarkStart w:id="786" w:name="_GoBack"/>
      <w:bookmarkEnd w:id="786"/>
    </w:p>
    <w:sectPr w:rsidR="005C1A2B" w:rsidRPr="005C1A2B" w:rsidSect="005713B6">
      <w:headerReference w:type="default" r:id="rId36"/>
      <w:footerReference w:type="default" r:id="rId37"/>
      <w:headerReference w:type="first" r:id="rId38"/>
      <w:footerReference w:type="first" r:id="rId39"/>
      <w:pgSz w:w="12240" w:h="15840" w:code="1"/>
      <w:pgMar w:top="1530" w:right="1080" w:bottom="1530" w:left="1080" w:header="630" w:footer="17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Jamie Mccrae" w:date="2017-10-09T09:36:00Z" w:initials="JM">
    <w:p w14:paraId="4499F381" w14:textId="748A1AF1" w:rsidR="00681EA5" w:rsidRDefault="00681EA5">
      <w:pPr>
        <w:pStyle w:val="CommentText"/>
      </w:pPr>
      <w:r>
        <w:rPr>
          <w:rStyle w:val="CommentReference"/>
        </w:rPr>
        <w:annotationRef/>
      </w:r>
      <w:r>
        <w:t>Try to avoid ‘we’, should be written in third person, ‘this shows….’ Etc.</w:t>
      </w:r>
    </w:p>
  </w:comment>
  <w:comment w:id="11" w:author="Jamie Mccrae" w:date="2017-10-09T08:53:00Z" w:initials="JM">
    <w:p w14:paraId="38247D9F" w14:textId="74168D34" w:rsidR="00681EA5" w:rsidRDefault="00681EA5">
      <w:pPr>
        <w:pStyle w:val="CommentText"/>
      </w:pPr>
      <w:r>
        <w:rPr>
          <w:rStyle w:val="CommentReference"/>
        </w:rPr>
        <w:annotationRef/>
      </w:r>
      <w:r>
        <w:t>Will target the new firmware release as there’s quite a few firmware changes</w:t>
      </w:r>
    </w:p>
  </w:comment>
  <w:comment w:id="12" w:author="Seokwoo Yoon" w:date="2017-10-11T15:59:00Z" w:initials="SY">
    <w:p w14:paraId="7FDE09BF" w14:textId="08141BE7" w:rsidR="00681EA5" w:rsidRDefault="00681EA5">
      <w:pPr>
        <w:pStyle w:val="CommentText"/>
      </w:pPr>
      <w:r>
        <w:rPr>
          <w:rStyle w:val="CommentReference"/>
        </w:rPr>
        <w:annotationRef/>
      </w:r>
      <w:r>
        <w:t>V101.5.0.9 is the latest engineering (in v0.9 folder) I have. Not sure if the new release version will have a different version</w:t>
      </w:r>
    </w:p>
  </w:comment>
  <w:comment w:id="15" w:author="Jamie Mccrae" w:date="2017-10-09T08:53:00Z" w:initials="JM">
    <w:p w14:paraId="20D8A1DD" w14:textId="7B2798F4" w:rsidR="00681EA5" w:rsidRDefault="00681EA5">
      <w:pPr>
        <w:pStyle w:val="CommentText"/>
      </w:pPr>
      <w:r>
        <w:rPr>
          <w:rStyle w:val="CommentReference"/>
        </w:rPr>
        <w:annotationRef/>
      </w:r>
      <w:r>
        <w:t>V1.09a</w:t>
      </w:r>
    </w:p>
  </w:comment>
  <w:comment w:id="16" w:author="Seokwoo Yoon" w:date="2017-10-11T16:00:00Z" w:initials="SY">
    <w:p w14:paraId="06E99112" w14:textId="438EBF63" w:rsidR="00681EA5" w:rsidRDefault="00681EA5">
      <w:pPr>
        <w:pStyle w:val="CommentText"/>
      </w:pPr>
      <w:r>
        <w:rPr>
          <w:rStyle w:val="CommentReference"/>
        </w:rPr>
        <w:annotationRef/>
      </w:r>
      <w:r>
        <w:t>Done</w:t>
      </w:r>
    </w:p>
  </w:comment>
  <w:comment w:id="32" w:author="Jamie Mccrae" w:date="2017-10-09T08:55:00Z" w:initials="JM">
    <w:p w14:paraId="164A55EA" w14:textId="79824FA4" w:rsidR="00681EA5" w:rsidRDefault="00681EA5">
      <w:pPr>
        <w:pStyle w:val="CommentText"/>
      </w:pPr>
      <w:r>
        <w:rPr>
          <w:rStyle w:val="CommentReference"/>
        </w:rPr>
        <w:annotationRef/>
      </w:r>
      <w:r>
        <w:t>Link to images so they can be clicked</w:t>
      </w:r>
    </w:p>
  </w:comment>
  <w:comment w:id="33" w:author="Seokwoo Yoon" w:date="2017-10-11T16:01:00Z" w:initials="SY">
    <w:p w14:paraId="20160694" w14:textId="0DC7873F" w:rsidR="00681EA5" w:rsidRDefault="00681EA5">
      <w:pPr>
        <w:pStyle w:val="CommentText"/>
      </w:pPr>
      <w:r>
        <w:rPr>
          <w:rStyle w:val="CommentReference"/>
        </w:rPr>
        <w:annotationRef/>
      </w:r>
      <w:r>
        <w:t>Done</w:t>
      </w:r>
    </w:p>
  </w:comment>
  <w:comment w:id="37" w:author="Jamie Mccrae" w:date="2017-10-09T09:37:00Z" w:initials="JM">
    <w:p w14:paraId="1F992614" w14:textId="1280F977" w:rsidR="00681EA5" w:rsidRDefault="00681EA5">
      <w:pPr>
        <w:pStyle w:val="CommentText"/>
      </w:pPr>
      <w:r>
        <w:rPr>
          <w:rStyle w:val="CommentReference"/>
        </w:rPr>
        <w:annotationRef/>
      </w:r>
      <w:r>
        <w:t>J20, J21 and J24 also need to be fitted</w:t>
      </w:r>
    </w:p>
  </w:comment>
  <w:comment w:id="38" w:author="Seokwoo Yoon" w:date="2017-10-11T16:04:00Z" w:initials="SY">
    <w:p w14:paraId="430A5759" w14:textId="7F11DDD8" w:rsidR="00681EA5" w:rsidRDefault="00681EA5">
      <w:pPr>
        <w:pStyle w:val="CommentText"/>
      </w:pPr>
      <w:r>
        <w:rPr>
          <w:rStyle w:val="CommentReference"/>
        </w:rPr>
        <w:annotationRef/>
      </w:r>
      <w:r>
        <w:t>Done</w:t>
      </w:r>
    </w:p>
  </w:comment>
  <w:comment w:id="45" w:author="Jamie Mccrae" w:date="2017-10-09T09:39:00Z" w:initials="JM">
    <w:p w14:paraId="3300E824" w14:textId="1E44FCD1" w:rsidR="00681EA5" w:rsidRDefault="00681EA5">
      <w:pPr>
        <w:pStyle w:val="CommentText"/>
      </w:pPr>
      <w:r>
        <w:rPr>
          <w:rStyle w:val="CommentReference"/>
        </w:rPr>
        <w:annotationRef/>
      </w:r>
      <w:r>
        <w:t>Highlighted part in</w:t>
      </w:r>
    </w:p>
  </w:comment>
  <w:comment w:id="46" w:author="Seokwoo Yoon" w:date="2017-10-11T16:04:00Z" w:initials="SY">
    <w:p w14:paraId="05E50C1C" w14:textId="14E5AAAF" w:rsidR="00681EA5" w:rsidRDefault="00681EA5">
      <w:pPr>
        <w:pStyle w:val="CommentText"/>
      </w:pPr>
      <w:r>
        <w:rPr>
          <w:rStyle w:val="CommentReference"/>
        </w:rPr>
        <w:annotationRef/>
      </w:r>
      <w:r>
        <w:t>Done</w:t>
      </w:r>
    </w:p>
  </w:comment>
  <w:comment w:id="53" w:author="Jamie Mccrae" w:date="2017-10-09T09:32:00Z" w:initials="JM">
    <w:p w14:paraId="3E645FCB" w14:textId="2FE5751D" w:rsidR="00681EA5" w:rsidRDefault="00681EA5">
      <w:pPr>
        <w:pStyle w:val="CommentText"/>
      </w:pPr>
      <w:r>
        <w:rPr>
          <w:rStyle w:val="CommentReference"/>
        </w:rPr>
        <w:annotationRef/>
      </w:r>
      <w:r>
        <w:t>UwTerminalX</w:t>
      </w:r>
    </w:p>
  </w:comment>
  <w:comment w:id="54" w:author="Seokwoo Yoon" w:date="2017-10-11T16:04:00Z" w:initials="SY">
    <w:p w14:paraId="3777B499" w14:textId="17451E64" w:rsidR="00681EA5" w:rsidRDefault="00681EA5">
      <w:pPr>
        <w:pStyle w:val="CommentText"/>
      </w:pPr>
      <w:r>
        <w:rPr>
          <w:rStyle w:val="CommentReference"/>
        </w:rPr>
        <w:annotationRef/>
      </w:r>
      <w:r>
        <w:t>Fixed</w:t>
      </w:r>
    </w:p>
  </w:comment>
  <w:comment w:id="55" w:author="Jamie Mccrae" w:date="2017-10-17T13:21:00Z" w:initials="JM">
    <w:p w14:paraId="730F2C1E" w14:textId="73E38C0B" w:rsidR="00681EA5" w:rsidRDefault="00681EA5">
      <w:pPr>
        <w:pStyle w:val="CommentText"/>
      </w:pPr>
      <w:r>
        <w:rPr>
          <w:rStyle w:val="CommentReference"/>
        </w:rPr>
        <w:annotationRef/>
      </w:r>
      <w:r>
        <w:t>Will customers be expected to know how to connect to the RM1xx from UwTerminalX or should it be added?</w:t>
      </w:r>
    </w:p>
  </w:comment>
  <w:comment w:id="56" w:author="Seokwoo Yoon" w:date="2017-10-17T13:55:00Z" w:initials="SY">
    <w:p w14:paraId="233FC181" w14:textId="099586F5" w:rsidR="00681EA5" w:rsidRDefault="00681EA5">
      <w:pPr>
        <w:pStyle w:val="CommentText"/>
      </w:pPr>
      <w:r>
        <w:rPr>
          <w:rStyle w:val="CommentReference"/>
        </w:rPr>
        <w:annotationRef/>
      </w:r>
      <w:r>
        <w:t>My experience tells me most customers do not have a problem with it. So as it is…</w:t>
      </w:r>
    </w:p>
  </w:comment>
  <w:comment w:id="51" w:author="Jamie Mccrae" w:date="2017-10-09T09:33:00Z" w:initials="JM">
    <w:p w14:paraId="2EFA079C" w14:textId="22E7C20F" w:rsidR="00681EA5" w:rsidRDefault="00681EA5">
      <w:pPr>
        <w:pStyle w:val="CommentText"/>
      </w:pPr>
      <w:r>
        <w:rPr>
          <w:rStyle w:val="CommentReference"/>
        </w:rPr>
        <w:annotationRef/>
      </w:r>
      <w:r>
        <w:t>Might want to link to the keys document if they want to use ABP</w:t>
      </w:r>
    </w:p>
  </w:comment>
  <w:comment w:id="52" w:author="Seokwoo Yoon" w:date="2017-10-11T16:06:00Z" w:initials="SY">
    <w:p w14:paraId="48B5711B" w14:textId="2DF6EA10" w:rsidR="00681EA5" w:rsidRDefault="00681EA5">
      <w:pPr>
        <w:pStyle w:val="CommentText"/>
      </w:pPr>
      <w:r>
        <w:rPr>
          <w:rStyle w:val="CommentReference"/>
        </w:rPr>
        <w:annotationRef/>
      </w:r>
      <w:r>
        <w:t>Done</w:t>
      </w:r>
    </w:p>
  </w:comment>
  <w:comment w:id="66" w:author="Jamie Mccrae" w:date="2017-10-17T13:23:00Z" w:initials="JM">
    <w:p w14:paraId="27C1DB06" w14:textId="183390FF" w:rsidR="00681EA5" w:rsidRDefault="00681EA5">
      <w:pPr>
        <w:pStyle w:val="CommentText"/>
      </w:pPr>
      <w:r>
        <w:rPr>
          <w:rStyle w:val="CommentReference"/>
        </w:rPr>
        <w:annotationRef/>
      </w:r>
      <w:r>
        <w:t>Would be worth telling the customer how to switch to ABP in the application too, remember the simpler the instructions the less support requests it will generate</w:t>
      </w:r>
    </w:p>
  </w:comment>
  <w:comment w:id="67" w:author="Seokwoo Yoon" w:date="2017-10-17T14:05:00Z" w:initials="SY">
    <w:p w14:paraId="7B7C9AAD" w14:textId="64F8D920" w:rsidR="00681EA5" w:rsidRDefault="00681EA5">
      <w:pPr>
        <w:pStyle w:val="CommentText"/>
      </w:pPr>
      <w:r>
        <w:rPr>
          <w:rStyle w:val="CommentReference"/>
        </w:rPr>
        <w:annotationRef/>
      </w:r>
      <w:r>
        <w:t>Step #4 is added to change sb file for ABP</w:t>
      </w:r>
    </w:p>
  </w:comment>
  <w:comment w:id="86" w:author="Jamie Mccrae" w:date="2017-10-09T09:33:00Z" w:initials="JM">
    <w:p w14:paraId="12E7F6A5" w14:textId="322C8C70" w:rsidR="00681EA5" w:rsidRDefault="00681EA5">
      <w:pPr>
        <w:pStyle w:val="CommentText"/>
      </w:pPr>
      <w:r>
        <w:rPr>
          <w:rStyle w:val="CommentReference"/>
        </w:rPr>
        <w:annotationRef/>
      </w:r>
      <w:r>
        <w:t>I’ve not seen this before so to me it looks like a random hex string, can you explain it or link to a document where it is explained?</w:t>
      </w:r>
    </w:p>
  </w:comment>
  <w:comment w:id="82" w:author="Seokwoo Yoon" w:date="2017-10-11T16:55:00Z" w:initials="SY">
    <w:p w14:paraId="55E46936" w14:textId="45A1221B" w:rsidR="00681EA5" w:rsidRDefault="00681EA5" w:rsidP="00BD0C45">
      <w:pPr>
        <w:pStyle w:val="CommentText"/>
      </w:pPr>
      <w:r>
        <w:rPr>
          <w:rStyle w:val="CommentReference"/>
        </w:rPr>
        <w:annotationRef/>
      </w:r>
      <w:r>
        <w:t>Re “</w:t>
      </w:r>
      <w:r>
        <w:rPr>
          <w:rStyle w:val="CommentReference"/>
        </w:rPr>
        <w:annotationRef/>
      </w:r>
      <w:r>
        <w:t>I’ve not seen this before so to me it looks like a random hex string, can you explain it or link to a document where it is explained?”,</w:t>
      </w:r>
    </w:p>
    <w:p w14:paraId="72B6AAFF" w14:textId="57619FD1" w:rsidR="00681EA5" w:rsidRDefault="00681EA5">
      <w:pPr>
        <w:pStyle w:val="CommentText"/>
      </w:pPr>
      <w:r>
        <w:t>Option to set channelMask/sub-band is explained</w:t>
      </w:r>
    </w:p>
  </w:comment>
  <w:comment w:id="444" w:author="Jamie Mccrae" w:date="2017-10-09T09:34:00Z" w:initials="JM">
    <w:p w14:paraId="525E6569" w14:textId="1DAC333D" w:rsidR="00681EA5" w:rsidRDefault="00681EA5">
      <w:pPr>
        <w:pStyle w:val="CommentText"/>
      </w:pPr>
      <w:r>
        <w:rPr>
          <w:rStyle w:val="CommentReference"/>
        </w:rPr>
        <w:annotationRef/>
      </w:r>
      <w:r>
        <w:t>UwTerminalX</w:t>
      </w:r>
    </w:p>
  </w:comment>
  <w:comment w:id="445" w:author="Seokwoo Yoon" w:date="2017-10-11T16:56:00Z" w:initials="SY">
    <w:p w14:paraId="4E090055" w14:textId="7EC44F18" w:rsidR="00681EA5" w:rsidRDefault="00681EA5">
      <w:pPr>
        <w:pStyle w:val="CommentText"/>
      </w:pPr>
      <w:r>
        <w:rPr>
          <w:rStyle w:val="CommentReference"/>
        </w:rPr>
        <w:annotationRef/>
      </w:r>
      <w:r>
        <w:t>Fixed</w:t>
      </w:r>
    </w:p>
  </w:comment>
  <w:comment w:id="447" w:author="Jamie Mccrae" w:date="2017-10-09T09:34:00Z" w:initials="JM">
    <w:p w14:paraId="23EC9A40" w14:textId="277E2991" w:rsidR="00681EA5" w:rsidRDefault="00681EA5">
      <w:pPr>
        <w:pStyle w:val="CommentText"/>
      </w:pPr>
      <w:r>
        <w:rPr>
          <w:rStyle w:val="CommentReference"/>
        </w:rPr>
        <w:annotationRef/>
      </w:r>
      <w:r>
        <w:t>Click</w:t>
      </w:r>
    </w:p>
  </w:comment>
  <w:comment w:id="448" w:author="Seokwoo Yoon" w:date="2017-10-11T16:56:00Z" w:initials="SY">
    <w:p w14:paraId="18C45CF6" w14:textId="538A5390" w:rsidR="00681EA5" w:rsidRDefault="00681EA5">
      <w:pPr>
        <w:pStyle w:val="CommentText"/>
      </w:pPr>
      <w:r>
        <w:rPr>
          <w:rStyle w:val="CommentReference"/>
        </w:rPr>
        <w:annotationRef/>
      </w:r>
      <w:r>
        <w:t>Fixed</w:t>
      </w:r>
    </w:p>
  </w:comment>
  <w:comment w:id="452" w:author="Jamie Mccrae" w:date="2017-10-17T13:24:00Z" w:initials="JM">
    <w:p w14:paraId="39C5A7EA" w14:textId="5D834A2C" w:rsidR="00681EA5" w:rsidRDefault="00681EA5">
      <w:pPr>
        <w:pStyle w:val="CommentText"/>
      </w:pPr>
      <w:r>
        <w:rPr>
          <w:rStyle w:val="CommentReference"/>
        </w:rPr>
        <w:annotationRef/>
      </w:r>
      <w:r>
        <w:t>Also worth adding where to get the application from and a link to the RM1xx github site otherwise customers will think there’s a secret zip archive they need to pester support to get</w:t>
      </w:r>
    </w:p>
  </w:comment>
  <w:comment w:id="453" w:author="Seokwoo Yoon" w:date="2017-10-17T14:07:00Z" w:initials="SY">
    <w:p w14:paraId="1FD85C52" w14:textId="29B4FD57" w:rsidR="00681EA5" w:rsidRDefault="00681EA5">
      <w:pPr>
        <w:pStyle w:val="CommentText"/>
      </w:pPr>
      <w:r>
        <w:rPr>
          <w:rStyle w:val="CommentReference"/>
        </w:rPr>
        <w:annotationRef/>
      </w:r>
      <w:r>
        <w:t>Added a place to get it. Will add a link when sb app is uploaded on Laird github</w:t>
      </w:r>
    </w:p>
  </w:comment>
  <w:comment w:id="457" w:author="Jamie Mccrae" w:date="2017-10-09T09:40:00Z" w:initials="JM">
    <w:p w14:paraId="5555DDFF" w14:textId="6CD85F0E" w:rsidR="00681EA5" w:rsidRDefault="00681EA5">
      <w:pPr>
        <w:pStyle w:val="CommentText"/>
      </w:pPr>
      <w:r>
        <w:rPr>
          <w:rStyle w:val="CommentReference"/>
        </w:rPr>
        <w:annotationRef/>
      </w:r>
      <w:r>
        <w:t>transmits</w:t>
      </w:r>
    </w:p>
  </w:comment>
  <w:comment w:id="458" w:author="Seokwoo Yoon" w:date="2017-10-11T16:57:00Z" w:initials="SY">
    <w:p w14:paraId="065E8E35" w14:textId="591CD1DF" w:rsidR="00681EA5" w:rsidRDefault="00681EA5">
      <w:pPr>
        <w:pStyle w:val="CommentText"/>
      </w:pPr>
      <w:r>
        <w:rPr>
          <w:rStyle w:val="CommentReference"/>
        </w:rPr>
        <w:annotationRef/>
      </w:r>
      <w:r>
        <w:t>Fixed</w:t>
      </w:r>
    </w:p>
  </w:comment>
  <w:comment w:id="463" w:author="Jamie Mccrae" w:date="2017-10-17T13:26:00Z" w:initials="JM">
    <w:p w14:paraId="23751578" w14:textId="2B093F1B" w:rsidR="00681EA5" w:rsidRDefault="00681EA5">
      <w:pPr>
        <w:pStyle w:val="CommentText"/>
      </w:pPr>
      <w:r>
        <w:rPr>
          <w:rStyle w:val="CommentReference"/>
        </w:rPr>
        <w:annotationRef/>
      </w:r>
      <w:r>
        <w:t xml:space="preserve">Not quite, the button needs to be pressed </w:t>
      </w:r>
      <w:r w:rsidRPr="003F11D3">
        <w:rPr>
          <w:b/>
        </w:rPr>
        <w:t>before</w:t>
      </w:r>
      <w:r>
        <w:t xml:space="preserve"> the data is sent not during.</w:t>
      </w:r>
    </w:p>
  </w:comment>
  <w:comment w:id="464" w:author="Seokwoo Yoon" w:date="2017-10-17T14:08:00Z" w:initials="SY">
    <w:p w14:paraId="6AB7565B" w14:textId="1869E2F9" w:rsidR="00681EA5" w:rsidRDefault="00681EA5">
      <w:pPr>
        <w:pStyle w:val="CommentText"/>
      </w:pPr>
      <w:r>
        <w:rPr>
          <w:rStyle w:val="CommentReference"/>
        </w:rPr>
        <w:annotationRef/>
      </w:r>
      <w:r>
        <w:t>Button1 should be at the status of being pressed. I worried that if I say “before”, user may press &amp; release it right away and think Button1 status should be updated on Cayenne</w:t>
      </w:r>
    </w:p>
    <w:p w14:paraId="31351923" w14:textId="2A4B54DB" w:rsidR="00681EA5" w:rsidRDefault="00681EA5">
      <w:pPr>
        <w:pStyle w:val="CommentText"/>
      </w:pPr>
      <w:r>
        <w:t>I changed the phrase “being pressed” instead of “pressed”. Let me know if this makes sense or not</w:t>
      </w:r>
    </w:p>
  </w:comment>
  <w:comment w:id="472" w:author="Jamie Mccrae" w:date="2017-10-09T09:38:00Z" w:initials="JM">
    <w:p w14:paraId="7E5AE4C7" w14:textId="1C686A65" w:rsidR="00681EA5" w:rsidRDefault="00681EA5">
      <w:pPr>
        <w:pStyle w:val="CommentText"/>
      </w:pPr>
      <w:r>
        <w:rPr>
          <w:rStyle w:val="CommentReference"/>
        </w:rPr>
        <w:annotationRef/>
      </w:r>
      <w:r>
        <w:t>There should perhaps be a section on explaining how the cayenne format works or link to what the various types of data are and their tags e.g. \67 is temperature, otherwise customers may be more confused than when they started</w:t>
      </w:r>
    </w:p>
  </w:comment>
  <w:comment w:id="473" w:author="Seokwoo Yoon" w:date="2017-10-11T17:26:00Z" w:initials="SY">
    <w:p w14:paraId="1B4B8471" w14:textId="4EBB5A09" w:rsidR="00681EA5" w:rsidRDefault="00681EA5">
      <w:pPr>
        <w:pStyle w:val="CommentText"/>
      </w:pPr>
      <w:r>
        <w:rPr>
          <w:rStyle w:val="CommentReference"/>
        </w:rPr>
        <w:annotationRef/>
      </w:r>
      <w:r>
        <w:t xml:space="preserve">Explained.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99F381" w15:done="0"/>
  <w15:commentEx w15:paraId="38247D9F" w15:done="0"/>
  <w15:commentEx w15:paraId="7FDE09BF" w15:paraIdParent="38247D9F" w15:done="0"/>
  <w15:commentEx w15:paraId="20D8A1DD" w15:done="0"/>
  <w15:commentEx w15:paraId="06E99112" w15:paraIdParent="20D8A1DD" w15:done="0"/>
  <w15:commentEx w15:paraId="164A55EA" w15:done="0"/>
  <w15:commentEx w15:paraId="20160694" w15:paraIdParent="164A55EA" w15:done="0"/>
  <w15:commentEx w15:paraId="1F992614" w15:done="0"/>
  <w15:commentEx w15:paraId="430A5759" w15:paraIdParent="1F992614" w15:done="0"/>
  <w15:commentEx w15:paraId="3300E824" w15:done="0"/>
  <w15:commentEx w15:paraId="05E50C1C" w15:paraIdParent="3300E824" w15:done="0"/>
  <w15:commentEx w15:paraId="3E645FCB" w15:done="0"/>
  <w15:commentEx w15:paraId="3777B499" w15:paraIdParent="3E645FCB" w15:done="0"/>
  <w15:commentEx w15:paraId="730F2C1E" w15:done="0"/>
  <w15:commentEx w15:paraId="233FC181" w15:paraIdParent="730F2C1E" w15:done="0"/>
  <w15:commentEx w15:paraId="2EFA079C" w15:done="0"/>
  <w15:commentEx w15:paraId="48B5711B" w15:paraIdParent="2EFA079C" w15:done="0"/>
  <w15:commentEx w15:paraId="27C1DB06" w15:done="0"/>
  <w15:commentEx w15:paraId="7B7C9AAD" w15:paraIdParent="27C1DB06" w15:done="0"/>
  <w15:commentEx w15:paraId="12E7F6A5" w15:done="0"/>
  <w15:commentEx w15:paraId="72B6AAFF" w15:done="0"/>
  <w15:commentEx w15:paraId="525E6569" w15:done="0"/>
  <w15:commentEx w15:paraId="4E090055" w15:paraIdParent="525E6569" w15:done="0"/>
  <w15:commentEx w15:paraId="23EC9A40" w15:done="0"/>
  <w15:commentEx w15:paraId="18C45CF6" w15:paraIdParent="23EC9A40" w15:done="0"/>
  <w15:commentEx w15:paraId="39C5A7EA" w15:done="0"/>
  <w15:commentEx w15:paraId="1FD85C52" w15:paraIdParent="39C5A7EA" w15:done="0"/>
  <w15:commentEx w15:paraId="5555DDFF" w15:done="0"/>
  <w15:commentEx w15:paraId="065E8E35" w15:paraIdParent="5555DDFF" w15:done="0"/>
  <w15:commentEx w15:paraId="23751578" w15:done="0"/>
  <w15:commentEx w15:paraId="31351923" w15:paraIdParent="23751578" w15:done="0"/>
  <w15:commentEx w15:paraId="7E5AE4C7" w15:done="0"/>
  <w15:commentEx w15:paraId="1B4B8471" w15:paraIdParent="7E5AE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99F381" w16cid:durableId="1D90544D"/>
  <w16cid:commentId w16cid:paraId="38247D9F" w16cid:durableId="1D90544E"/>
  <w16cid:commentId w16cid:paraId="7FDE09BF" w16cid:durableId="1D90544F"/>
  <w16cid:commentId w16cid:paraId="20D8A1DD" w16cid:durableId="1D905450"/>
  <w16cid:commentId w16cid:paraId="06E99112" w16cid:durableId="1D905451"/>
  <w16cid:commentId w16cid:paraId="164A55EA" w16cid:durableId="1D905452"/>
  <w16cid:commentId w16cid:paraId="20160694" w16cid:durableId="1D905453"/>
  <w16cid:commentId w16cid:paraId="1F992614" w16cid:durableId="1D905454"/>
  <w16cid:commentId w16cid:paraId="430A5759" w16cid:durableId="1D905455"/>
  <w16cid:commentId w16cid:paraId="3300E824" w16cid:durableId="1D905456"/>
  <w16cid:commentId w16cid:paraId="05E50C1C" w16cid:durableId="1D905457"/>
  <w16cid:commentId w16cid:paraId="3E645FCB" w16cid:durableId="1D905458"/>
  <w16cid:commentId w16cid:paraId="3777B499" w16cid:durableId="1D905459"/>
  <w16cid:commentId w16cid:paraId="730F2C1E" w16cid:durableId="1D90545A"/>
  <w16cid:commentId w16cid:paraId="233FC181" w16cid:durableId="1D908A58"/>
  <w16cid:commentId w16cid:paraId="2EFA079C" w16cid:durableId="1D90545B"/>
  <w16cid:commentId w16cid:paraId="48B5711B" w16cid:durableId="1D90545C"/>
  <w16cid:commentId w16cid:paraId="27C1DB06" w16cid:durableId="1D90545D"/>
  <w16cid:commentId w16cid:paraId="7B7C9AAD" w16cid:durableId="1D908CC3"/>
  <w16cid:commentId w16cid:paraId="12E7F6A5" w16cid:durableId="1D90545E"/>
  <w16cid:commentId w16cid:paraId="72B6AAFF" w16cid:durableId="1D90545F"/>
  <w16cid:commentId w16cid:paraId="525E6569" w16cid:durableId="1D905460"/>
  <w16cid:commentId w16cid:paraId="4E090055" w16cid:durableId="1D905461"/>
  <w16cid:commentId w16cid:paraId="23EC9A40" w16cid:durableId="1D905462"/>
  <w16cid:commentId w16cid:paraId="18C45CF6" w16cid:durableId="1D905463"/>
  <w16cid:commentId w16cid:paraId="39C5A7EA" w16cid:durableId="1D905464"/>
  <w16cid:commentId w16cid:paraId="1FD85C52" w16cid:durableId="1D908D26"/>
  <w16cid:commentId w16cid:paraId="5555DDFF" w16cid:durableId="1D905465"/>
  <w16cid:commentId w16cid:paraId="065E8E35" w16cid:durableId="1D905466"/>
  <w16cid:commentId w16cid:paraId="23751578" w16cid:durableId="1D905467"/>
  <w16cid:commentId w16cid:paraId="31351923" w16cid:durableId="1D908D65"/>
  <w16cid:commentId w16cid:paraId="7E5AE4C7" w16cid:durableId="1D905468"/>
  <w16cid:commentId w16cid:paraId="1B4B8471" w16cid:durableId="1D9054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B8798" w14:textId="77777777" w:rsidR="00B53B89" w:rsidRDefault="00B53B89" w:rsidP="00AD373F">
      <w:r>
        <w:separator/>
      </w:r>
    </w:p>
  </w:endnote>
  <w:endnote w:type="continuationSeparator" w:id="0">
    <w:p w14:paraId="18F633FA" w14:textId="77777777" w:rsidR="00B53B89" w:rsidRDefault="00B53B89" w:rsidP="00AD3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useo For Dell">
    <w:altName w:val="Times New Roman"/>
    <w:charset w:val="00"/>
    <w:family w:val="auto"/>
    <w:pitch w:val="variable"/>
    <w:sig w:usb0="00000001" w:usb1="4000004A" w:usb2="00000000" w:usb3="00000000" w:csb0="00000093"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Frutiger LT 47 LightCn">
    <w:charset w:val="00"/>
    <w:family w:val="swiss"/>
    <w:pitch w:val="variable"/>
    <w:sig w:usb0="80000027"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Open Sans">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CellMar>
        <w:left w:w="0" w:type="dxa"/>
        <w:right w:w="0" w:type="dxa"/>
      </w:tblCellMar>
      <w:tblLook w:val="04A0" w:firstRow="1" w:lastRow="0" w:firstColumn="1" w:lastColumn="0" w:noHBand="0" w:noVBand="1"/>
    </w:tblPr>
    <w:tblGrid>
      <w:gridCol w:w="3780"/>
      <w:gridCol w:w="4410"/>
      <w:gridCol w:w="2610"/>
    </w:tblGrid>
    <w:tr w:rsidR="00681EA5" w:rsidRPr="00247B33" w14:paraId="0481EBED" w14:textId="77777777" w:rsidTr="00247B33">
      <w:tc>
        <w:tcPr>
          <w:tcW w:w="3780" w:type="dxa"/>
          <w:tcMar>
            <w:top w:w="58" w:type="dxa"/>
            <w:left w:w="115" w:type="dxa"/>
            <w:bottom w:w="0" w:type="dxa"/>
            <w:right w:w="115" w:type="dxa"/>
          </w:tcMar>
          <w:hideMark/>
        </w:tcPr>
        <w:p w14:paraId="222C29FD" w14:textId="77777777" w:rsidR="00681EA5" w:rsidRPr="00247B33" w:rsidRDefault="00681EA5" w:rsidP="00247B33">
          <w:pPr>
            <w:spacing w:before="0" w:after="0"/>
            <w:rPr>
              <w:rFonts w:eastAsiaTheme="minorHAnsi"/>
              <w:color w:val="00B0F0"/>
              <w:sz w:val="18"/>
              <w:szCs w:val="18"/>
            </w:rPr>
          </w:pPr>
          <w:r w:rsidRPr="00247B33">
            <w:rPr>
              <w:color w:val="00B0F0"/>
              <w:sz w:val="18"/>
              <w:szCs w:val="18"/>
            </w:rPr>
            <w:t xml:space="preserve">Embedded Wireless Solutions Support Center: </w:t>
          </w:r>
          <w:r w:rsidRPr="00247B33">
            <w:rPr>
              <w:color w:val="00B0F0"/>
              <w:sz w:val="18"/>
              <w:szCs w:val="18"/>
            </w:rPr>
            <w:br/>
          </w:r>
          <w:hyperlink r:id="rId1" w:history="1">
            <w:r w:rsidRPr="00247B33">
              <w:rPr>
                <w:rStyle w:val="Hyperlink"/>
                <w:b/>
                <w:bCs/>
                <w:color w:val="00B0F0"/>
                <w:sz w:val="18"/>
                <w:szCs w:val="18"/>
              </w:rPr>
              <w:t>http://ews-support.lairdtech.com</w:t>
            </w:r>
          </w:hyperlink>
        </w:p>
        <w:p w14:paraId="13539D4A" w14:textId="77777777" w:rsidR="00681EA5" w:rsidRPr="00247B33" w:rsidRDefault="00681EA5" w:rsidP="00247B33">
          <w:pPr>
            <w:pStyle w:val="Footer"/>
            <w:rPr>
              <w:color w:val="00B0F0"/>
              <w:sz w:val="18"/>
              <w:szCs w:val="18"/>
            </w:rPr>
          </w:pPr>
          <w:r w:rsidRPr="00247B33">
            <w:rPr>
              <w:color w:val="00B0F0"/>
              <w:sz w:val="18"/>
              <w:szCs w:val="18"/>
              <w:lang w:val="sv-SE"/>
            </w:rPr>
            <w:t>www.lairdtech.com/bluetooth</w:t>
          </w:r>
        </w:p>
      </w:tc>
      <w:tc>
        <w:tcPr>
          <w:tcW w:w="4410" w:type="dxa"/>
          <w:tcMar>
            <w:top w:w="58" w:type="dxa"/>
            <w:left w:w="115" w:type="dxa"/>
            <w:bottom w:w="0" w:type="dxa"/>
            <w:right w:w="115" w:type="dxa"/>
          </w:tcMar>
          <w:hideMark/>
        </w:tcPr>
        <w:p w14:paraId="09C5D336" w14:textId="77777777" w:rsidR="00681EA5" w:rsidRPr="00247B33" w:rsidRDefault="00681EA5" w:rsidP="00247B33">
          <w:pPr>
            <w:pStyle w:val="Footer"/>
            <w:rPr>
              <w:color w:val="00B0F0"/>
              <w:sz w:val="18"/>
              <w:szCs w:val="18"/>
            </w:rPr>
          </w:pPr>
        </w:p>
        <w:p w14:paraId="0544825B" w14:textId="34FF24EB" w:rsidR="00681EA5" w:rsidRPr="00247B33" w:rsidRDefault="00681EA5" w:rsidP="00247B33">
          <w:pPr>
            <w:pStyle w:val="Footer"/>
            <w:jc w:val="center"/>
            <w:rPr>
              <w:noProof/>
              <w:color w:val="00B0F0"/>
              <w:sz w:val="18"/>
              <w:szCs w:val="18"/>
            </w:rPr>
          </w:pPr>
          <w:r w:rsidRPr="00247B33">
            <w:rPr>
              <w:color w:val="00B0F0"/>
              <w:sz w:val="18"/>
              <w:szCs w:val="18"/>
            </w:rPr>
            <w:fldChar w:fldCharType="begin"/>
          </w:r>
          <w:r w:rsidRPr="00247B33">
            <w:rPr>
              <w:color w:val="00B0F0"/>
              <w:sz w:val="18"/>
              <w:szCs w:val="18"/>
            </w:rPr>
            <w:instrText xml:space="preserve"> PAGE   \* MERGEFORMAT </w:instrText>
          </w:r>
          <w:r w:rsidRPr="00247B33">
            <w:rPr>
              <w:color w:val="00B0F0"/>
              <w:sz w:val="18"/>
              <w:szCs w:val="18"/>
            </w:rPr>
            <w:fldChar w:fldCharType="separate"/>
          </w:r>
          <w:r w:rsidR="00C16E02">
            <w:rPr>
              <w:noProof/>
              <w:color w:val="00B0F0"/>
              <w:sz w:val="18"/>
              <w:szCs w:val="18"/>
            </w:rPr>
            <w:t>5</w:t>
          </w:r>
          <w:r w:rsidRPr="00247B33">
            <w:rPr>
              <w:noProof/>
              <w:color w:val="00B0F0"/>
              <w:sz w:val="18"/>
              <w:szCs w:val="18"/>
            </w:rPr>
            <w:fldChar w:fldCharType="end"/>
          </w:r>
        </w:p>
        <w:p w14:paraId="30499854" w14:textId="77777777" w:rsidR="00681EA5" w:rsidRPr="00247B33" w:rsidRDefault="00681EA5" w:rsidP="00247B33">
          <w:pPr>
            <w:pStyle w:val="Footer"/>
            <w:jc w:val="center"/>
            <w:rPr>
              <w:color w:val="00B0F0"/>
              <w:sz w:val="18"/>
              <w:szCs w:val="18"/>
            </w:rPr>
          </w:pPr>
          <w:r w:rsidRPr="00247B33">
            <w:rPr>
              <w:color w:val="00B0F0"/>
              <w:sz w:val="18"/>
              <w:szCs w:val="18"/>
            </w:rPr>
            <w:t>© Copyright 201</w:t>
          </w:r>
          <w:r>
            <w:rPr>
              <w:color w:val="00B0F0"/>
              <w:sz w:val="18"/>
              <w:szCs w:val="18"/>
            </w:rPr>
            <w:t>7</w:t>
          </w:r>
          <w:r w:rsidRPr="00247B33">
            <w:rPr>
              <w:color w:val="00B0F0"/>
              <w:sz w:val="18"/>
              <w:szCs w:val="18"/>
            </w:rPr>
            <w:t xml:space="preserve"> Laird. All Rights Reserved</w:t>
          </w:r>
        </w:p>
      </w:tc>
      <w:tc>
        <w:tcPr>
          <w:tcW w:w="2610" w:type="dxa"/>
          <w:tcMar>
            <w:top w:w="58" w:type="dxa"/>
            <w:left w:w="115" w:type="dxa"/>
            <w:bottom w:w="0" w:type="dxa"/>
            <w:right w:w="115" w:type="dxa"/>
          </w:tcMar>
          <w:hideMark/>
        </w:tcPr>
        <w:p w14:paraId="12659BFF" w14:textId="77777777" w:rsidR="00681EA5" w:rsidRPr="00247B33" w:rsidRDefault="00681EA5" w:rsidP="00247B33">
          <w:pPr>
            <w:pStyle w:val="Footer"/>
            <w:rPr>
              <w:rStyle w:val="apple-style-span"/>
              <w:color w:val="00B0F0"/>
              <w:sz w:val="18"/>
              <w:szCs w:val="18"/>
              <w:lang w:val="fr-FR"/>
            </w:rPr>
          </w:pPr>
          <w:r w:rsidRPr="00247B33">
            <w:rPr>
              <w:color w:val="00B0F0"/>
              <w:sz w:val="18"/>
              <w:szCs w:val="18"/>
              <w:lang w:val="fr-FR"/>
            </w:rPr>
            <w:t>Americas</w:t>
          </w:r>
          <w:r w:rsidRPr="00247B33">
            <w:rPr>
              <w:rStyle w:val="apple-style-span"/>
              <w:color w:val="00B0F0"/>
              <w:sz w:val="18"/>
              <w:szCs w:val="18"/>
              <w:lang w:val="fr-FR"/>
            </w:rPr>
            <w:t>: +1-800-492-2320</w:t>
          </w:r>
        </w:p>
        <w:p w14:paraId="5F1E3211" w14:textId="77777777" w:rsidR="00681EA5" w:rsidRPr="00247B33" w:rsidRDefault="00681EA5" w:rsidP="00247B33">
          <w:pPr>
            <w:pStyle w:val="Footer"/>
            <w:rPr>
              <w:rStyle w:val="apple-style-span"/>
              <w:color w:val="00B0F0"/>
              <w:sz w:val="18"/>
              <w:szCs w:val="18"/>
              <w:lang w:val="fr-FR"/>
            </w:rPr>
          </w:pPr>
          <w:r w:rsidRPr="00247B33">
            <w:rPr>
              <w:rStyle w:val="apple-style-span"/>
              <w:color w:val="00B0F0"/>
              <w:sz w:val="18"/>
              <w:szCs w:val="18"/>
              <w:lang w:val="fr-FR"/>
            </w:rPr>
            <w:t>Europe: +44-1628-858-940</w:t>
          </w:r>
        </w:p>
        <w:p w14:paraId="2473AB5E" w14:textId="77777777" w:rsidR="00681EA5" w:rsidRPr="00247B33" w:rsidRDefault="00681EA5" w:rsidP="00247B33">
          <w:pPr>
            <w:pStyle w:val="Footer"/>
            <w:rPr>
              <w:color w:val="00B0F0"/>
              <w:sz w:val="18"/>
              <w:szCs w:val="18"/>
            </w:rPr>
          </w:pPr>
          <w:r w:rsidRPr="00247B33">
            <w:rPr>
              <w:rStyle w:val="apple-style-span"/>
              <w:color w:val="00B0F0"/>
              <w:sz w:val="18"/>
              <w:szCs w:val="18"/>
              <w:lang w:val="fr-FR"/>
            </w:rPr>
            <w:t>Hong Kong: +852 2923 0600</w:t>
          </w:r>
        </w:p>
      </w:tc>
    </w:tr>
  </w:tbl>
  <w:p w14:paraId="07448E1C" w14:textId="77777777" w:rsidR="00681EA5" w:rsidRDefault="00681EA5" w:rsidP="00AD373F">
    <w:r>
      <w:rPr>
        <w:noProof/>
      </w:rPr>
      <w:drawing>
        <wp:anchor distT="0" distB="0" distL="114300" distR="114300" simplePos="0" relativeHeight="251692032" behindDoc="1" locked="0" layoutInCell="1" allowOverlap="1" wp14:anchorId="34AD479C" wp14:editId="76A0FE3D">
          <wp:simplePos x="0" y="0"/>
          <wp:positionH relativeFrom="column">
            <wp:posOffset>414337</wp:posOffset>
          </wp:positionH>
          <wp:positionV relativeFrom="paragraph">
            <wp:posOffset>-955992</wp:posOffset>
          </wp:positionV>
          <wp:extent cx="1118235" cy="1949450"/>
          <wp:effectExtent l="3493" t="0" r="9207" b="9208"/>
          <wp:wrapNone/>
          <wp:docPr id="10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2">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0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5"/>
      <w:gridCol w:w="3222"/>
      <w:gridCol w:w="3429"/>
    </w:tblGrid>
    <w:tr w:rsidR="00681EA5" w:rsidRPr="005144FB" w14:paraId="20912ABF" w14:textId="77777777" w:rsidTr="00681EA5">
      <w:trPr>
        <w:trHeight w:val="839"/>
      </w:trPr>
      <w:tc>
        <w:tcPr>
          <w:tcW w:w="3425" w:type="dxa"/>
        </w:tcPr>
        <w:p w14:paraId="1EC95104" w14:textId="77777777" w:rsidR="00681EA5" w:rsidRPr="005144FB" w:rsidRDefault="00681EA5" w:rsidP="00AD373F">
          <w:pPr>
            <w:pStyle w:val="FooterText"/>
          </w:pPr>
          <w:r w:rsidRPr="005144FB">
            <w:drawing>
              <wp:anchor distT="0" distB="0" distL="114300" distR="114300" simplePos="0" relativeHeight="251695104" behindDoc="1" locked="0" layoutInCell="1" allowOverlap="1" wp14:anchorId="74AC0072" wp14:editId="059A12EC">
                <wp:simplePos x="0" y="0"/>
                <wp:positionH relativeFrom="column">
                  <wp:posOffset>415925</wp:posOffset>
                </wp:positionH>
                <wp:positionV relativeFrom="paragraph">
                  <wp:posOffset>-307021</wp:posOffset>
                </wp:positionV>
                <wp:extent cx="1118235" cy="1949450"/>
                <wp:effectExtent l="3493" t="0" r="9207" b="9208"/>
                <wp:wrapNone/>
                <wp:docPr id="10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rotWithShape="1">
                        <a:blip r:embed="rId1">
                          <a:extLst>
                            <a:ext uri="{28A0092B-C50C-407E-A947-70E740481C1C}">
                              <a14:useLocalDpi xmlns:a14="http://schemas.microsoft.com/office/drawing/2010/main" val="0"/>
                            </a:ext>
                          </a:extLst>
                        </a:blip>
                        <a:srcRect r="38147"/>
                        <a:stretch/>
                      </pic:blipFill>
                      <pic:spPr>
                        <a:xfrm rot="16200000" flipH="1">
                          <a:off x="0" y="0"/>
                          <a:ext cx="1118235" cy="1949450"/>
                        </a:xfrm>
                        <a:prstGeom prst="rect">
                          <a:avLst/>
                        </a:prstGeom>
                      </pic:spPr>
                    </pic:pic>
                  </a:graphicData>
                </a:graphic>
              </wp:anchor>
            </w:drawing>
          </w:r>
          <w:r w:rsidRPr="005144FB">
            <w:t xml:space="preserve">Embedded Wireless Solutions Support Center: </w:t>
          </w:r>
          <w:hyperlink r:id="rId2" w:history="1">
            <w:r w:rsidRPr="005144FB">
              <w:rPr>
                <w:rStyle w:val="Hyperlink"/>
                <w:rFonts w:ascii="Calibri" w:hAnsi="Calibri"/>
                <w:color w:val="139CD8" w:themeColor="accent1"/>
                <w:sz w:val="16"/>
              </w:rPr>
              <w:t>http://ews-support.lairdtech.com</w:t>
            </w:r>
          </w:hyperlink>
        </w:p>
        <w:p w14:paraId="2C35C6AB" w14:textId="77777777" w:rsidR="00681EA5" w:rsidRPr="005144FB" w:rsidRDefault="00681EA5" w:rsidP="00AD373F">
          <w:pPr>
            <w:pStyle w:val="FooterText"/>
          </w:pPr>
          <w:r w:rsidRPr="005144FB">
            <w:t>www.lairdtech.com/wireless</w:t>
          </w:r>
        </w:p>
      </w:tc>
      <w:tc>
        <w:tcPr>
          <w:tcW w:w="3222" w:type="dxa"/>
        </w:tcPr>
        <w:p w14:paraId="26135B26" w14:textId="64A12B87" w:rsidR="00681EA5" w:rsidRPr="005144FB" w:rsidRDefault="00681EA5" w:rsidP="00AD373F">
          <w:pPr>
            <w:pStyle w:val="FooterText"/>
          </w:pPr>
          <w:r w:rsidRPr="005144FB">
            <w:fldChar w:fldCharType="begin"/>
          </w:r>
          <w:r w:rsidRPr="005144FB">
            <w:instrText xml:space="preserve"> PAGE   \* MERGEFORMAT </w:instrText>
          </w:r>
          <w:r w:rsidRPr="005144FB">
            <w:fldChar w:fldCharType="separate"/>
          </w:r>
          <w:r w:rsidR="00C16E02">
            <w:t>1</w:t>
          </w:r>
          <w:r w:rsidRPr="005144FB">
            <w:fldChar w:fldCharType="end"/>
          </w:r>
        </w:p>
        <w:p w14:paraId="4F9C9027" w14:textId="77777777" w:rsidR="00681EA5" w:rsidRPr="005144FB" w:rsidRDefault="00681EA5" w:rsidP="00AD373F">
          <w:pPr>
            <w:pStyle w:val="FooterText"/>
          </w:pPr>
          <w:r w:rsidRPr="005144FB">
            <w:t>© Copyright 2015 Laird. All Rights Reserved</w:t>
          </w:r>
        </w:p>
      </w:tc>
      <w:tc>
        <w:tcPr>
          <w:tcW w:w="3429" w:type="dxa"/>
        </w:tcPr>
        <w:p w14:paraId="44530FB8" w14:textId="77777777" w:rsidR="00681EA5" w:rsidRDefault="00681EA5" w:rsidP="00AD373F">
          <w:pPr>
            <w:pStyle w:val="FooterText"/>
          </w:pPr>
          <w:r>
            <w:t xml:space="preserve">Americas: </w:t>
          </w:r>
          <w:r>
            <w:rPr>
              <w:rStyle w:val="apple-style-span"/>
            </w:rPr>
            <w:t>+1-800-492-2320</w:t>
          </w:r>
        </w:p>
        <w:p w14:paraId="418EE0BB" w14:textId="77777777" w:rsidR="00681EA5" w:rsidRDefault="00681EA5" w:rsidP="00AD373F">
          <w:pPr>
            <w:pStyle w:val="FooterText"/>
            <w:rPr>
              <w:rStyle w:val="apple-style-span"/>
            </w:rPr>
          </w:pPr>
          <w:r>
            <w:t xml:space="preserve">Europe: </w:t>
          </w:r>
          <w:r>
            <w:rPr>
              <w:rStyle w:val="apple-style-span"/>
            </w:rPr>
            <w:t>+44-1628-858-940</w:t>
          </w:r>
        </w:p>
        <w:p w14:paraId="21504C70" w14:textId="77777777" w:rsidR="00681EA5" w:rsidRPr="005144FB" w:rsidRDefault="00681EA5" w:rsidP="00AD373F">
          <w:pPr>
            <w:pStyle w:val="FooterText"/>
            <w:rPr>
              <w:sz w:val="16"/>
            </w:rPr>
          </w:pPr>
          <w:r>
            <w:rPr>
              <w:rStyle w:val="apple-style-span"/>
            </w:rPr>
            <w:t xml:space="preserve">Hong Kong: </w:t>
          </w:r>
          <w:r>
            <w:t>+852 2923 0610</w:t>
          </w:r>
        </w:p>
      </w:tc>
    </w:tr>
  </w:tbl>
  <w:p w14:paraId="7C21B4DA" w14:textId="77777777" w:rsidR="00681EA5" w:rsidRPr="005713B6" w:rsidRDefault="00681EA5" w:rsidP="00AD37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612E1" w14:textId="77777777" w:rsidR="00B53B89" w:rsidRDefault="00B53B89" w:rsidP="00AD373F">
      <w:r>
        <w:separator/>
      </w:r>
    </w:p>
  </w:footnote>
  <w:footnote w:type="continuationSeparator" w:id="0">
    <w:p w14:paraId="773E8D24" w14:textId="77777777" w:rsidR="00B53B89" w:rsidRDefault="00B53B89" w:rsidP="00AD37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5A303A" w14:textId="77777777" w:rsidR="00681EA5" w:rsidRPr="000672D1" w:rsidRDefault="00681EA5" w:rsidP="00AD373F">
    <w:pPr>
      <w:pStyle w:val="HeaderTitle"/>
    </w:pPr>
    <w:r w:rsidRPr="000672D1">
      <w:drawing>
        <wp:anchor distT="0" distB="0" distL="114300" distR="114300" simplePos="0" relativeHeight="251686912" behindDoc="0" locked="0" layoutInCell="1" allowOverlap="1" wp14:anchorId="0D95725F" wp14:editId="39516693">
          <wp:simplePos x="0" y="0"/>
          <wp:positionH relativeFrom="column">
            <wp:posOffset>5153685</wp:posOffset>
          </wp:positionH>
          <wp:positionV relativeFrom="paragraph">
            <wp:posOffset>31013</wp:posOffset>
          </wp:positionV>
          <wp:extent cx="1162540" cy="315824"/>
          <wp:effectExtent l="0" t="0" r="0" b="8255"/>
          <wp:wrapNone/>
          <wp:docPr id="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62540" cy="315824"/>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Pr="000672D1">
      <mc:AlternateContent>
        <mc:Choice Requires="wpg">
          <w:drawing>
            <wp:anchor distT="0" distB="0" distL="114300" distR="114300" simplePos="0" relativeHeight="251674624" behindDoc="0" locked="0" layoutInCell="1" allowOverlap="1" wp14:anchorId="02D8FADC" wp14:editId="591C7B26">
              <wp:simplePos x="0" y="0"/>
              <wp:positionH relativeFrom="margin">
                <wp:posOffset>-3562350</wp:posOffset>
              </wp:positionH>
              <wp:positionV relativeFrom="paragraph">
                <wp:posOffset>-209550</wp:posOffset>
              </wp:positionV>
              <wp:extent cx="1181185" cy="321945"/>
              <wp:effectExtent l="0" t="0" r="0" b="1905"/>
              <wp:wrapNone/>
              <wp:docPr id="21" name="Group 44"/>
              <wp:cNvGraphicFramePr/>
              <a:graphic xmlns:a="http://schemas.openxmlformats.org/drawingml/2006/main">
                <a:graphicData uri="http://schemas.microsoft.com/office/word/2010/wordprocessingGroup">
                  <wpg:wgp>
                    <wpg:cNvGrpSpPr/>
                    <wpg:grpSpPr>
                      <a:xfrm>
                        <a:off x="0" y="0"/>
                        <a:ext cx="1181185" cy="321945"/>
                        <a:chOff x="0" y="0"/>
                        <a:chExt cx="1041401" cy="284162"/>
                      </a:xfrm>
                    </wpg:grpSpPr>
                    <wps:wsp>
                      <wps:cNvPr id="22" name="AutoShape 3"/>
                      <wps:cNvSpPr>
                        <a:spLocks noChangeAspect="1" noChangeArrowheads="1" noTextEdit="1"/>
                      </wps:cNvSpPr>
                      <wps:spPr bwMode="auto">
                        <a:xfrm>
                          <a:off x="0" y="0"/>
                          <a:ext cx="1038225" cy="284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87313" y="9525"/>
                          <a:ext cx="136525" cy="188912"/>
                        </a:xfrm>
                        <a:custGeom>
                          <a:avLst/>
                          <a:gdLst>
                            <a:gd name="T0" fmla="*/ 86 w 86"/>
                            <a:gd name="T1" fmla="*/ 119 h 119"/>
                            <a:gd name="T2" fmla="*/ 0 w 86"/>
                            <a:gd name="T3" fmla="*/ 119 h 119"/>
                            <a:gd name="T4" fmla="*/ 0 w 86"/>
                            <a:gd name="T5" fmla="*/ 0 h 119"/>
                            <a:gd name="T6" fmla="*/ 31 w 86"/>
                            <a:gd name="T7" fmla="*/ 0 h 119"/>
                            <a:gd name="T8" fmla="*/ 31 w 86"/>
                            <a:gd name="T9" fmla="*/ 96 h 119"/>
                            <a:gd name="T10" fmla="*/ 86 w 86"/>
                            <a:gd name="T11" fmla="*/ 96 h 119"/>
                            <a:gd name="T12" fmla="*/ 86 w 86"/>
                            <a:gd name="T13" fmla="*/ 119 h 119"/>
                          </a:gdLst>
                          <a:ahLst/>
                          <a:cxnLst>
                            <a:cxn ang="0">
                              <a:pos x="T0" y="T1"/>
                            </a:cxn>
                            <a:cxn ang="0">
                              <a:pos x="T2" y="T3"/>
                            </a:cxn>
                            <a:cxn ang="0">
                              <a:pos x="T4" y="T5"/>
                            </a:cxn>
                            <a:cxn ang="0">
                              <a:pos x="T6" y="T7"/>
                            </a:cxn>
                            <a:cxn ang="0">
                              <a:pos x="T8" y="T9"/>
                            </a:cxn>
                            <a:cxn ang="0">
                              <a:pos x="T10" y="T11"/>
                            </a:cxn>
                            <a:cxn ang="0">
                              <a:pos x="T12" y="T13"/>
                            </a:cxn>
                          </a:cxnLst>
                          <a:rect l="0" t="0" r="r" b="b"/>
                          <a:pathLst>
                            <a:path w="86" h="119">
                              <a:moveTo>
                                <a:pt x="86" y="119"/>
                              </a:moveTo>
                              <a:lnTo>
                                <a:pt x="0" y="119"/>
                              </a:lnTo>
                              <a:lnTo>
                                <a:pt x="0" y="0"/>
                              </a:lnTo>
                              <a:lnTo>
                                <a:pt x="31" y="0"/>
                              </a:lnTo>
                              <a:lnTo>
                                <a:pt x="31" y="96"/>
                              </a:lnTo>
                              <a:lnTo>
                                <a:pt x="86" y="96"/>
                              </a:lnTo>
                              <a:lnTo>
                                <a:pt x="86" y="119"/>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4" name="Freeform 24"/>
                      <wps:cNvSpPr>
                        <a:spLocks noEditPoints="1"/>
                      </wps:cNvSpPr>
                      <wps:spPr bwMode="auto">
                        <a:xfrm>
                          <a:off x="228600" y="50800"/>
                          <a:ext cx="142875" cy="152400"/>
                        </a:xfrm>
                        <a:custGeom>
                          <a:avLst/>
                          <a:gdLst>
                            <a:gd name="T0" fmla="*/ 72 w 106"/>
                            <a:gd name="T1" fmla="*/ 98 h 112"/>
                            <a:gd name="T2" fmla="*/ 59 w 106"/>
                            <a:gd name="T3" fmla="*/ 107 h 112"/>
                            <a:gd name="T4" fmla="*/ 48 w 106"/>
                            <a:gd name="T5" fmla="*/ 111 h 112"/>
                            <a:gd name="T6" fmla="*/ 38 w 106"/>
                            <a:gd name="T7" fmla="*/ 112 h 112"/>
                            <a:gd name="T8" fmla="*/ 27 w 106"/>
                            <a:gd name="T9" fmla="*/ 111 h 112"/>
                            <a:gd name="T10" fmla="*/ 18 w 106"/>
                            <a:gd name="T11" fmla="*/ 108 h 112"/>
                            <a:gd name="T12" fmla="*/ 11 w 106"/>
                            <a:gd name="T13" fmla="*/ 103 h 112"/>
                            <a:gd name="T14" fmla="*/ 5 w 106"/>
                            <a:gd name="T15" fmla="*/ 97 h 112"/>
                            <a:gd name="T16" fmla="*/ 0 w 106"/>
                            <a:gd name="T17" fmla="*/ 80 h 112"/>
                            <a:gd name="T18" fmla="*/ 1 w 106"/>
                            <a:gd name="T19" fmla="*/ 71 h 112"/>
                            <a:gd name="T20" fmla="*/ 4 w 106"/>
                            <a:gd name="T21" fmla="*/ 63 h 112"/>
                            <a:gd name="T22" fmla="*/ 8 w 106"/>
                            <a:gd name="T23" fmla="*/ 56 h 112"/>
                            <a:gd name="T24" fmla="*/ 15 w 106"/>
                            <a:gd name="T25" fmla="*/ 51 h 112"/>
                            <a:gd name="T26" fmla="*/ 26 w 106"/>
                            <a:gd name="T27" fmla="*/ 46 h 112"/>
                            <a:gd name="T28" fmla="*/ 43 w 106"/>
                            <a:gd name="T29" fmla="*/ 42 h 112"/>
                            <a:gd name="T30" fmla="*/ 72 w 106"/>
                            <a:gd name="T31" fmla="*/ 40 h 112"/>
                            <a:gd name="T32" fmla="*/ 72 w 106"/>
                            <a:gd name="T33" fmla="*/ 34 h 112"/>
                            <a:gd name="T34" fmla="*/ 70 w 106"/>
                            <a:gd name="T35" fmla="*/ 30 h 112"/>
                            <a:gd name="T36" fmla="*/ 66 w 106"/>
                            <a:gd name="T37" fmla="*/ 27 h 112"/>
                            <a:gd name="T38" fmla="*/ 61 w 106"/>
                            <a:gd name="T39" fmla="*/ 25 h 112"/>
                            <a:gd name="T40" fmla="*/ 41 w 106"/>
                            <a:gd name="T41" fmla="*/ 23 h 112"/>
                            <a:gd name="T42" fmla="*/ 30 w 106"/>
                            <a:gd name="T43" fmla="*/ 25 h 112"/>
                            <a:gd name="T44" fmla="*/ 13 w 106"/>
                            <a:gd name="T45" fmla="*/ 30 h 112"/>
                            <a:gd name="T46" fmla="*/ 10 w 106"/>
                            <a:gd name="T47" fmla="*/ 30 h 112"/>
                            <a:gd name="T48" fmla="*/ 10 w 106"/>
                            <a:gd name="T49" fmla="*/ 5 h 112"/>
                            <a:gd name="T50" fmla="*/ 39 w 106"/>
                            <a:gd name="T51" fmla="*/ 0 h 112"/>
                            <a:gd name="T52" fmla="*/ 63 w 106"/>
                            <a:gd name="T53" fmla="*/ 0 h 112"/>
                            <a:gd name="T54" fmla="*/ 81 w 106"/>
                            <a:gd name="T55" fmla="*/ 3 h 112"/>
                            <a:gd name="T56" fmla="*/ 93 w 106"/>
                            <a:gd name="T57" fmla="*/ 9 h 112"/>
                            <a:gd name="T58" fmla="*/ 100 w 106"/>
                            <a:gd name="T59" fmla="*/ 16 h 112"/>
                            <a:gd name="T60" fmla="*/ 105 w 106"/>
                            <a:gd name="T61" fmla="*/ 25 h 112"/>
                            <a:gd name="T62" fmla="*/ 106 w 106"/>
                            <a:gd name="T63" fmla="*/ 37 h 112"/>
                            <a:gd name="T64" fmla="*/ 106 w 106"/>
                            <a:gd name="T65" fmla="*/ 109 h 112"/>
                            <a:gd name="T66" fmla="*/ 72 w 106"/>
                            <a:gd name="T67" fmla="*/ 109 h 112"/>
                            <a:gd name="T68" fmla="*/ 72 w 106"/>
                            <a:gd name="T69" fmla="*/ 98 h 112"/>
                            <a:gd name="T70" fmla="*/ 72 w 106"/>
                            <a:gd name="T71" fmla="*/ 82 h 112"/>
                            <a:gd name="T72" fmla="*/ 72 w 106"/>
                            <a:gd name="T73" fmla="*/ 59 h 112"/>
                            <a:gd name="T74" fmla="*/ 55 w 106"/>
                            <a:gd name="T75" fmla="*/ 61 h 112"/>
                            <a:gd name="T76" fmla="*/ 46 w 106"/>
                            <a:gd name="T77" fmla="*/ 63 h 112"/>
                            <a:gd name="T78" fmla="*/ 42 w 106"/>
                            <a:gd name="T79" fmla="*/ 65 h 112"/>
                            <a:gd name="T80" fmla="*/ 39 w 106"/>
                            <a:gd name="T81" fmla="*/ 67 h 112"/>
                            <a:gd name="T82" fmla="*/ 35 w 106"/>
                            <a:gd name="T83" fmla="*/ 71 h 112"/>
                            <a:gd name="T84" fmla="*/ 34 w 106"/>
                            <a:gd name="T85" fmla="*/ 78 h 112"/>
                            <a:gd name="T86" fmla="*/ 35 w 106"/>
                            <a:gd name="T87" fmla="*/ 82 h 112"/>
                            <a:gd name="T88" fmla="*/ 38 w 106"/>
                            <a:gd name="T89" fmla="*/ 86 h 112"/>
                            <a:gd name="T90" fmla="*/ 42 w 106"/>
                            <a:gd name="T91" fmla="*/ 88 h 112"/>
                            <a:gd name="T92" fmla="*/ 65 w 106"/>
                            <a:gd name="T93" fmla="*/ 86 h 112"/>
                            <a:gd name="T94" fmla="*/ 72 w 106"/>
                            <a:gd name="T95" fmla="*/ 82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06" h="112">
                              <a:moveTo>
                                <a:pt x="72" y="98"/>
                              </a:moveTo>
                              <a:cubicBezTo>
                                <a:pt x="68" y="102"/>
                                <a:pt x="63" y="105"/>
                                <a:pt x="59" y="107"/>
                              </a:cubicBezTo>
                              <a:cubicBezTo>
                                <a:pt x="55" y="109"/>
                                <a:pt x="52" y="110"/>
                                <a:pt x="48" y="111"/>
                              </a:cubicBezTo>
                              <a:cubicBezTo>
                                <a:pt x="45" y="112"/>
                                <a:pt x="41" y="112"/>
                                <a:pt x="38" y="112"/>
                              </a:cubicBezTo>
                              <a:cubicBezTo>
                                <a:pt x="34" y="112"/>
                                <a:pt x="30" y="112"/>
                                <a:pt x="27" y="111"/>
                              </a:cubicBezTo>
                              <a:cubicBezTo>
                                <a:pt x="24" y="110"/>
                                <a:pt x="20" y="109"/>
                                <a:pt x="18" y="108"/>
                              </a:cubicBezTo>
                              <a:cubicBezTo>
                                <a:pt x="15" y="107"/>
                                <a:pt x="13" y="105"/>
                                <a:pt x="11" y="103"/>
                              </a:cubicBezTo>
                              <a:cubicBezTo>
                                <a:pt x="9" y="101"/>
                                <a:pt x="7" y="99"/>
                                <a:pt x="5" y="97"/>
                              </a:cubicBezTo>
                              <a:cubicBezTo>
                                <a:pt x="2" y="92"/>
                                <a:pt x="1" y="86"/>
                                <a:pt x="0" y="80"/>
                              </a:cubicBezTo>
                              <a:cubicBezTo>
                                <a:pt x="0" y="77"/>
                                <a:pt x="0" y="74"/>
                                <a:pt x="1" y="71"/>
                              </a:cubicBezTo>
                              <a:cubicBezTo>
                                <a:pt x="2" y="68"/>
                                <a:pt x="3" y="65"/>
                                <a:pt x="4" y="63"/>
                              </a:cubicBezTo>
                              <a:cubicBezTo>
                                <a:pt x="5" y="61"/>
                                <a:pt x="6" y="58"/>
                                <a:pt x="8" y="56"/>
                              </a:cubicBezTo>
                              <a:cubicBezTo>
                                <a:pt x="10" y="54"/>
                                <a:pt x="13" y="52"/>
                                <a:pt x="15" y="51"/>
                              </a:cubicBezTo>
                              <a:cubicBezTo>
                                <a:pt x="18" y="49"/>
                                <a:pt x="22" y="47"/>
                                <a:pt x="26" y="46"/>
                              </a:cubicBezTo>
                              <a:cubicBezTo>
                                <a:pt x="30" y="45"/>
                                <a:pt x="35" y="43"/>
                                <a:pt x="43" y="42"/>
                              </a:cubicBezTo>
                              <a:cubicBezTo>
                                <a:pt x="51" y="41"/>
                                <a:pt x="61" y="40"/>
                                <a:pt x="72" y="40"/>
                              </a:cubicBezTo>
                              <a:cubicBezTo>
                                <a:pt x="72" y="38"/>
                                <a:pt x="72" y="36"/>
                                <a:pt x="72" y="34"/>
                              </a:cubicBezTo>
                              <a:cubicBezTo>
                                <a:pt x="71" y="32"/>
                                <a:pt x="71" y="31"/>
                                <a:pt x="70" y="30"/>
                              </a:cubicBezTo>
                              <a:cubicBezTo>
                                <a:pt x="69" y="29"/>
                                <a:pt x="68" y="28"/>
                                <a:pt x="66" y="27"/>
                              </a:cubicBezTo>
                              <a:cubicBezTo>
                                <a:pt x="65" y="26"/>
                                <a:pt x="63" y="26"/>
                                <a:pt x="61" y="25"/>
                              </a:cubicBezTo>
                              <a:cubicBezTo>
                                <a:pt x="56" y="23"/>
                                <a:pt x="48" y="23"/>
                                <a:pt x="41" y="23"/>
                              </a:cubicBezTo>
                              <a:cubicBezTo>
                                <a:pt x="38" y="23"/>
                                <a:pt x="34" y="24"/>
                                <a:pt x="30" y="25"/>
                              </a:cubicBezTo>
                              <a:cubicBezTo>
                                <a:pt x="25" y="26"/>
                                <a:pt x="19" y="28"/>
                                <a:pt x="13" y="30"/>
                              </a:cubicBezTo>
                              <a:cubicBezTo>
                                <a:pt x="10" y="30"/>
                                <a:pt x="10" y="30"/>
                                <a:pt x="10" y="30"/>
                              </a:cubicBezTo>
                              <a:cubicBezTo>
                                <a:pt x="10" y="5"/>
                                <a:pt x="10" y="5"/>
                                <a:pt x="10" y="5"/>
                              </a:cubicBezTo>
                              <a:cubicBezTo>
                                <a:pt x="20" y="3"/>
                                <a:pt x="30" y="1"/>
                                <a:pt x="39" y="0"/>
                              </a:cubicBezTo>
                              <a:cubicBezTo>
                                <a:pt x="48" y="0"/>
                                <a:pt x="56" y="0"/>
                                <a:pt x="63" y="0"/>
                              </a:cubicBezTo>
                              <a:cubicBezTo>
                                <a:pt x="70" y="1"/>
                                <a:pt x="77" y="2"/>
                                <a:pt x="81" y="3"/>
                              </a:cubicBezTo>
                              <a:cubicBezTo>
                                <a:pt x="86" y="5"/>
                                <a:pt x="90" y="7"/>
                                <a:pt x="93" y="9"/>
                              </a:cubicBezTo>
                              <a:cubicBezTo>
                                <a:pt x="96" y="11"/>
                                <a:pt x="98" y="13"/>
                                <a:pt x="100" y="16"/>
                              </a:cubicBezTo>
                              <a:cubicBezTo>
                                <a:pt x="102" y="18"/>
                                <a:pt x="104" y="21"/>
                                <a:pt x="105" y="25"/>
                              </a:cubicBezTo>
                              <a:cubicBezTo>
                                <a:pt x="106" y="29"/>
                                <a:pt x="106" y="33"/>
                                <a:pt x="106" y="37"/>
                              </a:cubicBezTo>
                              <a:cubicBezTo>
                                <a:pt x="106" y="109"/>
                                <a:pt x="106" y="109"/>
                                <a:pt x="106" y="109"/>
                              </a:cubicBezTo>
                              <a:cubicBezTo>
                                <a:pt x="72" y="109"/>
                                <a:pt x="72" y="109"/>
                                <a:pt x="72" y="109"/>
                              </a:cubicBezTo>
                              <a:cubicBezTo>
                                <a:pt x="72" y="98"/>
                                <a:pt x="72" y="98"/>
                                <a:pt x="72" y="98"/>
                              </a:cubicBezTo>
                              <a:moveTo>
                                <a:pt x="72" y="82"/>
                              </a:moveTo>
                              <a:cubicBezTo>
                                <a:pt x="72" y="59"/>
                                <a:pt x="72" y="59"/>
                                <a:pt x="72" y="59"/>
                              </a:cubicBezTo>
                              <a:cubicBezTo>
                                <a:pt x="66" y="60"/>
                                <a:pt x="60" y="61"/>
                                <a:pt x="55" y="61"/>
                              </a:cubicBezTo>
                              <a:cubicBezTo>
                                <a:pt x="51" y="62"/>
                                <a:pt x="48" y="62"/>
                                <a:pt x="46" y="63"/>
                              </a:cubicBezTo>
                              <a:cubicBezTo>
                                <a:pt x="44" y="63"/>
                                <a:pt x="43" y="64"/>
                                <a:pt x="42" y="65"/>
                              </a:cubicBezTo>
                              <a:cubicBezTo>
                                <a:pt x="40" y="65"/>
                                <a:pt x="39" y="66"/>
                                <a:pt x="39" y="67"/>
                              </a:cubicBezTo>
                              <a:cubicBezTo>
                                <a:pt x="37" y="68"/>
                                <a:pt x="36" y="70"/>
                                <a:pt x="35" y="71"/>
                              </a:cubicBezTo>
                              <a:cubicBezTo>
                                <a:pt x="34" y="73"/>
                                <a:pt x="34" y="76"/>
                                <a:pt x="34" y="78"/>
                              </a:cubicBezTo>
                              <a:cubicBezTo>
                                <a:pt x="34" y="80"/>
                                <a:pt x="35" y="81"/>
                                <a:pt x="35" y="82"/>
                              </a:cubicBezTo>
                              <a:cubicBezTo>
                                <a:pt x="35" y="83"/>
                                <a:pt x="36" y="84"/>
                                <a:pt x="38" y="86"/>
                              </a:cubicBezTo>
                              <a:cubicBezTo>
                                <a:pt x="39" y="87"/>
                                <a:pt x="40" y="88"/>
                                <a:pt x="42" y="88"/>
                              </a:cubicBezTo>
                              <a:cubicBezTo>
                                <a:pt x="48" y="90"/>
                                <a:pt x="57" y="90"/>
                                <a:pt x="65" y="86"/>
                              </a:cubicBezTo>
                              <a:cubicBezTo>
                                <a:pt x="68" y="85"/>
                                <a:pt x="70" y="83"/>
                                <a:pt x="72" y="82"/>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5" name="Rectangle 25"/>
                      <wps:cNvSpPr>
                        <a:spLocks noChangeArrowheads="1"/>
                      </wps:cNvSpPr>
                      <wps:spPr bwMode="auto">
                        <a:xfrm>
                          <a:off x="403225" y="55562"/>
                          <a:ext cx="44450" cy="142875"/>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6" name="Rectangle 26"/>
                      <wps:cNvSpPr>
                        <a:spLocks noChangeArrowheads="1"/>
                      </wps:cNvSpPr>
                      <wps:spPr bwMode="auto">
                        <a:xfrm>
                          <a:off x="400050" y="1587"/>
                          <a:ext cx="50800" cy="33337"/>
                        </a:xfrm>
                        <a:prstGeom prst="rect">
                          <a:avLst/>
                        </a:prstGeom>
                        <a:solidFill>
                          <a:schemeClr val="bg1"/>
                        </a:solidFill>
                        <a:ln>
                          <a:noFill/>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479425" y="55562"/>
                          <a:ext cx="104775" cy="142875"/>
                        </a:xfrm>
                        <a:custGeom>
                          <a:avLst/>
                          <a:gdLst>
                            <a:gd name="T0" fmla="*/ 77 w 77"/>
                            <a:gd name="T1" fmla="*/ 33 h 106"/>
                            <a:gd name="T2" fmla="*/ 74 w 77"/>
                            <a:gd name="T3" fmla="*/ 33 h 106"/>
                            <a:gd name="T4" fmla="*/ 54 w 77"/>
                            <a:gd name="T5" fmla="*/ 32 h 106"/>
                            <a:gd name="T6" fmla="*/ 34 w 77"/>
                            <a:gd name="T7" fmla="*/ 36 h 106"/>
                            <a:gd name="T8" fmla="*/ 34 w 77"/>
                            <a:gd name="T9" fmla="*/ 106 h 106"/>
                            <a:gd name="T10" fmla="*/ 0 w 77"/>
                            <a:gd name="T11" fmla="*/ 106 h 106"/>
                            <a:gd name="T12" fmla="*/ 0 w 77"/>
                            <a:gd name="T13" fmla="*/ 0 h 106"/>
                            <a:gd name="T14" fmla="*/ 34 w 77"/>
                            <a:gd name="T15" fmla="*/ 0 h 106"/>
                            <a:gd name="T16" fmla="*/ 34 w 77"/>
                            <a:gd name="T17" fmla="*/ 16 h 106"/>
                            <a:gd name="T18" fmla="*/ 55 w 77"/>
                            <a:gd name="T19" fmla="*/ 3 h 106"/>
                            <a:gd name="T20" fmla="*/ 65 w 77"/>
                            <a:gd name="T21" fmla="*/ 1 h 106"/>
                            <a:gd name="T22" fmla="*/ 71 w 77"/>
                            <a:gd name="T23" fmla="*/ 0 h 106"/>
                            <a:gd name="T24" fmla="*/ 74 w 77"/>
                            <a:gd name="T25" fmla="*/ 1 h 106"/>
                            <a:gd name="T26" fmla="*/ 77 w 77"/>
                            <a:gd name="T27" fmla="*/ 1 h 106"/>
                            <a:gd name="T28" fmla="*/ 77 w 77"/>
                            <a:gd name="T29" fmla="*/ 33 h 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7" h="106">
                              <a:moveTo>
                                <a:pt x="77" y="33"/>
                              </a:moveTo>
                              <a:cubicBezTo>
                                <a:pt x="74" y="33"/>
                                <a:pt x="74" y="33"/>
                                <a:pt x="74" y="33"/>
                              </a:cubicBezTo>
                              <a:cubicBezTo>
                                <a:pt x="67" y="32"/>
                                <a:pt x="60" y="31"/>
                                <a:pt x="54" y="32"/>
                              </a:cubicBezTo>
                              <a:cubicBezTo>
                                <a:pt x="47" y="32"/>
                                <a:pt x="40" y="34"/>
                                <a:pt x="34" y="36"/>
                              </a:cubicBezTo>
                              <a:cubicBezTo>
                                <a:pt x="34" y="106"/>
                                <a:pt x="34" y="106"/>
                                <a:pt x="34" y="106"/>
                              </a:cubicBezTo>
                              <a:cubicBezTo>
                                <a:pt x="0" y="106"/>
                                <a:pt x="0" y="106"/>
                                <a:pt x="0" y="106"/>
                              </a:cubicBezTo>
                              <a:cubicBezTo>
                                <a:pt x="0" y="0"/>
                                <a:pt x="0" y="0"/>
                                <a:pt x="0" y="0"/>
                              </a:cubicBezTo>
                              <a:cubicBezTo>
                                <a:pt x="34" y="0"/>
                                <a:pt x="34" y="0"/>
                                <a:pt x="34" y="0"/>
                              </a:cubicBezTo>
                              <a:cubicBezTo>
                                <a:pt x="34" y="16"/>
                                <a:pt x="34" y="16"/>
                                <a:pt x="34" y="16"/>
                              </a:cubicBezTo>
                              <a:cubicBezTo>
                                <a:pt x="41" y="10"/>
                                <a:pt x="48" y="5"/>
                                <a:pt x="55" y="3"/>
                              </a:cubicBezTo>
                              <a:cubicBezTo>
                                <a:pt x="58" y="2"/>
                                <a:pt x="62" y="1"/>
                                <a:pt x="65" y="1"/>
                              </a:cubicBezTo>
                              <a:cubicBezTo>
                                <a:pt x="67" y="0"/>
                                <a:pt x="69" y="0"/>
                                <a:pt x="71" y="0"/>
                              </a:cubicBezTo>
                              <a:cubicBezTo>
                                <a:pt x="72" y="0"/>
                                <a:pt x="73" y="0"/>
                                <a:pt x="74" y="1"/>
                              </a:cubicBezTo>
                              <a:cubicBezTo>
                                <a:pt x="75" y="1"/>
                                <a:pt x="76" y="1"/>
                                <a:pt x="77" y="1"/>
                              </a:cubicBezTo>
                              <a:cubicBezTo>
                                <a:pt x="77" y="33"/>
                                <a:pt x="77" y="33"/>
                                <a:pt x="77" y="33"/>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8" name="Freeform 28"/>
                      <wps:cNvSpPr>
                        <a:spLocks noEditPoints="1"/>
                      </wps:cNvSpPr>
                      <wps:spPr bwMode="auto">
                        <a:xfrm>
                          <a:off x="587375" y="1587"/>
                          <a:ext cx="149225" cy="203200"/>
                        </a:xfrm>
                        <a:custGeom>
                          <a:avLst/>
                          <a:gdLst>
                            <a:gd name="T0" fmla="*/ 111 w 111"/>
                            <a:gd name="T1" fmla="*/ 146 h 150"/>
                            <a:gd name="T2" fmla="*/ 77 w 111"/>
                            <a:gd name="T3" fmla="*/ 146 h 150"/>
                            <a:gd name="T4" fmla="*/ 77 w 111"/>
                            <a:gd name="T5" fmla="*/ 135 h 150"/>
                            <a:gd name="T6" fmla="*/ 62 w 111"/>
                            <a:gd name="T7" fmla="*/ 145 h 150"/>
                            <a:gd name="T8" fmla="*/ 36 w 111"/>
                            <a:gd name="T9" fmla="*/ 149 h 150"/>
                            <a:gd name="T10" fmla="*/ 23 w 111"/>
                            <a:gd name="T11" fmla="*/ 145 h 150"/>
                            <a:gd name="T12" fmla="*/ 14 w 111"/>
                            <a:gd name="T13" fmla="*/ 137 h 150"/>
                            <a:gd name="T14" fmla="*/ 6 w 111"/>
                            <a:gd name="T15" fmla="*/ 126 h 150"/>
                            <a:gd name="T16" fmla="*/ 1 w 111"/>
                            <a:gd name="T17" fmla="*/ 109 h 150"/>
                            <a:gd name="T18" fmla="*/ 0 w 111"/>
                            <a:gd name="T19" fmla="*/ 90 h 150"/>
                            <a:gd name="T20" fmla="*/ 3 w 111"/>
                            <a:gd name="T21" fmla="*/ 73 h 150"/>
                            <a:gd name="T22" fmla="*/ 10 w 111"/>
                            <a:gd name="T23" fmla="*/ 59 h 150"/>
                            <a:gd name="T24" fmla="*/ 19 w 111"/>
                            <a:gd name="T25" fmla="*/ 48 h 150"/>
                            <a:gd name="T26" fmla="*/ 31 w 111"/>
                            <a:gd name="T27" fmla="*/ 41 h 150"/>
                            <a:gd name="T28" fmla="*/ 45 w 111"/>
                            <a:gd name="T29" fmla="*/ 38 h 150"/>
                            <a:gd name="T30" fmla="*/ 60 w 111"/>
                            <a:gd name="T31" fmla="*/ 38 h 150"/>
                            <a:gd name="T32" fmla="*/ 77 w 111"/>
                            <a:gd name="T33" fmla="*/ 45 h 150"/>
                            <a:gd name="T34" fmla="*/ 77 w 111"/>
                            <a:gd name="T35" fmla="*/ 0 h 150"/>
                            <a:gd name="T36" fmla="*/ 111 w 111"/>
                            <a:gd name="T37" fmla="*/ 0 h 150"/>
                            <a:gd name="T38" fmla="*/ 111 w 111"/>
                            <a:gd name="T39" fmla="*/ 146 h 150"/>
                            <a:gd name="T40" fmla="*/ 77 w 111"/>
                            <a:gd name="T41" fmla="*/ 118 h 150"/>
                            <a:gd name="T42" fmla="*/ 77 w 111"/>
                            <a:gd name="T43" fmla="*/ 65 h 150"/>
                            <a:gd name="T44" fmla="*/ 61 w 111"/>
                            <a:gd name="T45" fmla="*/ 62 h 150"/>
                            <a:gd name="T46" fmla="*/ 53 w 111"/>
                            <a:gd name="T47" fmla="*/ 63 h 150"/>
                            <a:gd name="T48" fmla="*/ 47 w 111"/>
                            <a:gd name="T49" fmla="*/ 66 h 150"/>
                            <a:gd name="T50" fmla="*/ 43 w 111"/>
                            <a:gd name="T51" fmla="*/ 70 h 150"/>
                            <a:gd name="T52" fmla="*/ 39 w 111"/>
                            <a:gd name="T53" fmla="*/ 75 h 150"/>
                            <a:gd name="T54" fmla="*/ 36 w 111"/>
                            <a:gd name="T55" fmla="*/ 82 h 150"/>
                            <a:gd name="T56" fmla="*/ 35 w 111"/>
                            <a:gd name="T57" fmla="*/ 92 h 150"/>
                            <a:gd name="T58" fmla="*/ 36 w 111"/>
                            <a:gd name="T59" fmla="*/ 102 h 150"/>
                            <a:gd name="T60" fmla="*/ 37 w 111"/>
                            <a:gd name="T61" fmla="*/ 111 h 150"/>
                            <a:gd name="T62" fmla="*/ 40 w 111"/>
                            <a:gd name="T63" fmla="*/ 116 h 150"/>
                            <a:gd name="T64" fmla="*/ 44 w 111"/>
                            <a:gd name="T65" fmla="*/ 120 h 150"/>
                            <a:gd name="T66" fmla="*/ 55 w 111"/>
                            <a:gd name="T67" fmla="*/ 124 h 150"/>
                            <a:gd name="T68" fmla="*/ 70 w 111"/>
                            <a:gd name="T69" fmla="*/ 121 h 150"/>
                            <a:gd name="T70" fmla="*/ 77 w 111"/>
                            <a:gd name="T71" fmla="*/ 118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111" h="150">
                              <a:moveTo>
                                <a:pt x="111" y="146"/>
                              </a:moveTo>
                              <a:cubicBezTo>
                                <a:pt x="77" y="146"/>
                                <a:pt x="77" y="146"/>
                                <a:pt x="77" y="146"/>
                              </a:cubicBezTo>
                              <a:cubicBezTo>
                                <a:pt x="77" y="135"/>
                                <a:pt x="77" y="135"/>
                                <a:pt x="77" y="135"/>
                              </a:cubicBezTo>
                              <a:cubicBezTo>
                                <a:pt x="72" y="139"/>
                                <a:pt x="67" y="143"/>
                                <a:pt x="62" y="145"/>
                              </a:cubicBezTo>
                              <a:cubicBezTo>
                                <a:pt x="53" y="150"/>
                                <a:pt x="45" y="150"/>
                                <a:pt x="36" y="149"/>
                              </a:cubicBezTo>
                              <a:cubicBezTo>
                                <a:pt x="31" y="148"/>
                                <a:pt x="27" y="147"/>
                                <a:pt x="23" y="145"/>
                              </a:cubicBezTo>
                              <a:cubicBezTo>
                                <a:pt x="20" y="143"/>
                                <a:pt x="16" y="140"/>
                                <a:pt x="14" y="137"/>
                              </a:cubicBezTo>
                              <a:cubicBezTo>
                                <a:pt x="11" y="134"/>
                                <a:pt x="8" y="130"/>
                                <a:pt x="6" y="126"/>
                              </a:cubicBezTo>
                              <a:cubicBezTo>
                                <a:pt x="4" y="121"/>
                                <a:pt x="2" y="116"/>
                                <a:pt x="1" y="109"/>
                              </a:cubicBezTo>
                              <a:cubicBezTo>
                                <a:pt x="0" y="103"/>
                                <a:pt x="0" y="96"/>
                                <a:pt x="0" y="90"/>
                              </a:cubicBezTo>
                              <a:cubicBezTo>
                                <a:pt x="0" y="84"/>
                                <a:pt x="1" y="78"/>
                                <a:pt x="3" y="73"/>
                              </a:cubicBezTo>
                              <a:cubicBezTo>
                                <a:pt x="5" y="68"/>
                                <a:pt x="7" y="63"/>
                                <a:pt x="10" y="59"/>
                              </a:cubicBezTo>
                              <a:cubicBezTo>
                                <a:pt x="13" y="54"/>
                                <a:pt x="16" y="51"/>
                                <a:pt x="19" y="48"/>
                              </a:cubicBezTo>
                              <a:cubicBezTo>
                                <a:pt x="23" y="45"/>
                                <a:pt x="27" y="42"/>
                                <a:pt x="31" y="41"/>
                              </a:cubicBezTo>
                              <a:cubicBezTo>
                                <a:pt x="36" y="39"/>
                                <a:pt x="40" y="38"/>
                                <a:pt x="45" y="38"/>
                              </a:cubicBezTo>
                              <a:cubicBezTo>
                                <a:pt x="50" y="37"/>
                                <a:pt x="55" y="37"/>
                                <a:pt x="60" y="38"/>
                              </a:cubicBezTo>
                              <a:cubicBezTo>
                                <a:pt x="66" y="40"/>
                                <a:pt x="71" y="42"/>
                                <a:pt x="77" y="45"/>
                              </a:cubicBezTo>
                              <a:cubicBezTo>
                                <a:pt x="77" y="0"/>
                                <a:pt x="77" y="0"/>
                                <a:pt x="77" y="0"/>
                              </a:cubicBezTo>
                              <a:cubicBezTo>
                                <a:pt x="111" y="0"/>
                                <a:pt x="111" y="0"/>
                                <a:pt x="111" y="0"/>
                              </a:cubicBezTo>
                              <a:cubicBezTo>
                                <a:pt x="111" y="146"/>
                                <a:pt x="111" y="146"/>
                                <a:pt x="111" y="146"/>
                              </a:cubicBezTo>
                              <a:moveTo>
                                <a:pt x="77" y="118"/>
                              </a:moveTo>
                              <a:cubicBezTo>
                                <a:pt x="77" y="65"/>
                                <a:pt x="77" y="65"/>
                                <a:pt x="77" y="65"/>
                              </a:cubicBezTo>
                              <a:cubicBezTo>
                                <a:pt x="72" y="63"/>
                                <a:pt x="67" y="62"/>
                                <a:pt x="61" y="62"/>
                              </a:cubicBezTo>
                              <a:cubicBezTo>
                                <a:pt x="58" y="62"/>
                                <a:pt x="55" y="63"/>
                                <a:pt x="53" y="63"/>
                              </a:cubicBezTo>
                              <a:cubicBezTo>
                                <a:pt x="51" y="64"/>
                                <a:pt x="49" y="65"/>
                                <a:pt x="47" y="66"/>
                              </a:cubicBezTo>
                              <a:cubicBezTo>
                                <a:pt x="45" y="67"/>
                                <a:pt x="44" y="68"/>
                                <a:pt x="43" y="70"/>
                              </a:cubicBezTo>
                              <a:cubicBezTo>
                                <a:pt x="41" y="71"/>
                                <a:pt x="40" y="73"/>
                                <a:pt x="39" y="75"/>
                              </a:cubicBezTo>
                              <a:cubicBezTo>
                                <a:pt x="38" y="77"/>
                                <a:pt x="37" y="80"/>
                                <a:pt x="36" y="82"/>
                              </a:cubicBezTo>
                              <a:cubicBezTo>
                                <a:pt x="36" y="85"/>
                                <a:pt x="35" y="89"/>
                                <a:pt x="35" y="92"/>
                              </a:cubicBezTo>
                              <a:cubicBezTo>
                                <a:pt x="35" y="96"/>
                                <a:pt x="35" y="99"/>
                                <a:pt x="36" y="102"/>
                              </a:cubicBezTo>
                              <a:cubicBezTo>
                                <a:pt x="36" y="106"/>
                                <a:pt x="37" y="108"/>
                                <a:pt x="37" y="111"/>
                              </a:cubicBezTo>
                              <a:cubicBezTo>
                                <a:pt x="38" y="113"/>
                                <a:pt x="39" y="115"/>
                                <a:pt x="40" y="116"/>
                              </a:cubicBezTo>
                              <a:cubicBezTo>
                                <a:pt x="41" y="118"/>
                                <a:pt x="42" y="119"/>
                                <a:pt x="44" y="120"/>
                              </a:cubicBezTo>
                              <a:cubicBezTo>
                                <a:pt x="47" y="122"/>
                                <a:pt x="51" y="123"/>
                                <a:pt x="55" y="124"/>
                              </a:cubicBezTo>
                              <a:cubicBezTo>
                                <a:pt x="60" y="124"/>
                                <a:pt x="65" y="123"/>
                                <a:pt x="70" y="121"/>
                              </a:cubicBezTo>
                              <a:cubicBezTo>
                                <a:pt x="72" y="120"/>
                                <a:pt x="75" y="119"/>
                                <a:pt x="77" y="118"/>
                              </a:cubicBezTo>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1588" y="104775"/>
                          <a:ext cx="1039813" cy="179387"/>
                        </a:xfrm>
                        <a:custGeom>
                          <a:avLst/>
                          <a:gdLst>
                            <a:gd name="T0" fmla="*/ 672 w 769"/>
                            <a:gd name="T1" fmla="*/ 49 h 133"/>
                            <a:gd name="T2" fmla="*/ 666 w 769"/>
                            <a:gd name="T3" fmla="*/ 65 h 133"/>
                            <a:gd name="T4" fmla="*/ 639 w 769"/>
                            <a:gd name="T5" fmla="*/ 81 h 133"/>
                            <a:gd name="T6" fmla="*/ 579 w 769"/>
                            <a:gd name="T7" fmla="*/ 98 h 133"/>
                            <a:gd name="T8" fmla="*/ 474 w 769"/>
                            <a:gd name="T9" fmla="*/ 113 h 133"/>
                            <a:gd name="T10" fmla="*/ 332 w 769"/>
                            <a:gd name="T11" fmla="*/ 121 h 133"/>
                            <a:gd name="T12" fmla="*/ 176 w 769"/>
                            <a:gd name="T13" fmla="*/ 121 h 133"/>
                            <a:gd name="T14" fmla="*/ 78 w 769"/>
                            <a:gd name="T15" fmla="*/ 117 h 133"/>
                            <a:gd name="T16" fmla="*/ 0 w 769"/>
                            <a:gd name="T17" fmla="*/ 110 h 133"/>
                            <a:gd name="T18" fmla="*/ 8 w 769"/>
                            <a:gd name="T19" fmla="*/ 116 h 133"/>
                            <a:gd name="T20" fmla="*/ 65 w 769"/>
                            <a:gd name="T21" fmla="*/ 122 h 133"/>
                            <a:gd name="T22" fmla="*/ 180 w 769"/>
                            <a:gd name="T23" fmla="*/ 130 h 133"/>
                            <a:gd name="T24" fmla="*/ 341 w 769"/>
                            <a:gd name="T25" fmla="*/ 132 h 133"/>
                            <a:gd name="T26" fmla="*/ 505 w 769"/>
                            <a:gd name="T27" fmla="*/ 125 h 133"/>
                            <a:gd name="T28" fmla="*/ 635 w 769"/>
                            <a:gd name="T29" fmla="*/ 110 h 133"/>
                            <a:gd name="T30" fmla="*/ 715 w 769"/>
                            <a:gd name="T31" fmla="*/ 92 h 133"/>
                            <a:gd name="T32" fmla="*/ 754 w 769"/>
                            <a:gd name="T33" fmla="*/ 77 h 133"/>
                            <a:gd name="T34" fmla="*/ 767 w 769"/>
                            <a:gd name="T35" fmla="*/ 63 h 133"/>
                            <a:gd name="T36" fmla="*/ 763 w 769"/>
                            <a:gd name="T37" fmla="*/ 48 h 133"/>
                            <a:gd name="T38" fmla="*/ 734 w 769"/>
                            <a:gd name="T39" fmla="*/ 32 h 133"/>
                            <a:gd name="T40" fmla="*/ 673 w 769"/>
                            <a:gd name="T41" fmla="*/ 15 h 133"/>
                            <a:gd name="T42" fmla="*/ 604 w 769"/>
                            <a:gd name="T43" fmla="*/ 4 h 133"/>
                            <a:gd name="T44" fmla="*/ 556 w 769"/>
                            <a:gd name="T45" fmla="*/ 0 h 133"/>
                            <a:gd name="T46" fmla="*/ 587 w 769"/>
                            <a:gd name="T47" fmla="*/ 6 h 133"/>
                            <a:gd name="T48" fmla="*/ 634 w 769"/>
                            <a:gd name="T49" fmla="*/ 18 h 133"/>
                            <a:gd name="T50" fmla="*/ 663 w 769"/>
                            <a:gd name="T51" fmla="*/ 33 h 133"/>
                            <a:gd name="T52" fmla="*/ 672 w 769"/>
                            <a:gd name="T53" fmla="*/ 49 h 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769" h="133">
                              <a:moveTo>
                                <a:pt x="672" y="49"/>
                              </a:moveTo>
                              <a:cubicBezTo>
                                <a:pt x="673" y="54"/>
                                <a:pt x="671" y="59"/>
                                <a:pt x="666" y="65"/>
                              </a:cubicBezTo>
                              <a:cubicBezTo>
                                <a:pt x="661" y="70"/>
                                <a:pt x="653" y="76"/>
                                <a:pt x="639" y="81"/>
                              </a:cubicBezTo>
                              <a:cubicBezTo>
                                <a:pt x="625" y="87"/>
                                <a:pt x="606" y="93"/>
                                <a:pt x="579" y="98"/>
                              </a:cubicBezTo>
                              <a:cubicBezTo>
                                <a:pt x="551" y="103"/>
                                <a:pt x="516" y="108"/>
                                <a:pt x="474" y="113"/>
                              </a:cubicBezTo>
                              <a:cubicBezTo>
                                <a:pt x="433" y="117"/>
                                <a:pt x="386" y="120"/>
                                <a:pt x="332" y="121"/>
                              </a:cubicBezTo>
                              <a:cubicBezTo>
                                <a:pt x="279" y="122"/>
                                <a:pt x="220" y="122"/>
                                <a:pt x="176" y="121"/>
                              </a:cubicBezTo>
                              <a:cubicBezTo>
                                <a:pt x="133" y="120"/>
                                <a:pt x="105" y="119"/>
                                <a:pt x="78" y="117"/>
                              </a:cubicBezTo>
                              <a:cubicBezTo>
                                <a:pt x="51" y="115"/>
                                <a:pt x="25" y="113"/>
                                <a:pt x="0" y="110"/>
                              </a:cubicBezTo>
                              <a:cubicBezTo>
                                <a:pt x="8" y="116"/>
                                <a:pt x="8" y="116"/>
                                <a:pt x="8" y="116"/>
                              </a:cubicBezTo>
                              <a:cubicBezTo>
                                <a:pt x="23" y="118"/>
                                <a:pt x="38" y="120"/>
                                <a:pt x="65" y="122"/>
                              </a:cubicBezTo>
                              <a:cubicBezTo>
                                <a:pt x="92" y="125"/>
                                <a:pt x="131" y="128"/>
                                <a:pt x="180" y="130"/>
                              </a:cubicBezTo>
                              <a:cubicBezTo>
                                <a:pt x="228" y="132"/>
                                <a:pt x="284" y="133"/>
                                <a:pt x="341" y="132"/>
                              </a:cubicBezTo>
                              <a:cubicBezTo>
                                <a:pt x="398" y="131"/>
                                <a:pt x="454" y="129"/>
                                <a:pt x="505" y="125"/>
                              </a:cubicBezTo>
                              <a:cubicBezTo>
                                <a:pt x="556" y="121"/>
                                <a:pt x="600" y="115"/>
                                <a:pt x="635" y="110"/>
                              </a:cubicBezTo>
                              <a:cubicBezTo>
                                <a:pt x="671" y="104"/>
                                <a:pt x="696" y="98"/>
                                <a:pt x="715" y="92"/>
                              </a:cubicBezTo>
                              <a:cubicBezTo>
                                <a:pt x="734" y="87"/>
                                <a:pt x="746" y="82"/>
                                <a:pt x="754" y="77"/>
                              </a:cubicBezTo>
                              <a:cubicBezTo>
                                <a:pt x="762" y="72"/>
                                <a:pt x="766" y="68"/>
                                <a:pt x="767" y="63"/>
                              </a:cubicBezTo>
                              <a:cubicBezTo>
                                <a:pt x="769" y="58"/>
                                <a:pt x="767" y="53"/>
                                <a:pt x="763" y="48"/>
                              </a:cubicBezTo>
                              <a:cubicBezTo>
                                <a:pt x="758" y="43"/>
                                <a:pt x="749" y="38"/>
                                <a:pt x="734" y="32"/>
                              </a:cubicBezTo>
                              <a:cubicBezTo>
                                <a:pt x="719" y="26"/>
                                <a:pt x="697" y="20"/>
                                <a:pt x="673" y="15"/>
                              </a:cubicBezTo>
                              <a:cubicBezTo>
                                <a:pt x="650" y="11"/>
                                <a:pt x="624" y="7"/>
                                <a:pt x="604" y="4"/>
                              </a:cubicBezTo>
                              <a:cubicBezTo>
                                <a:pt x="584" y="2"/>
                                <a:pt x="570" y="1"/>
                                <a:pt x="556" y="0"/>
                              </a:cubicBezTo>
                              <a:cubicBezTo>
                                <a:pt x="564" y="1"/>
                                <a:pt x="573" y="3"/>
                                <a:pt x="587" y="6"/>
                              </a:cubicBezTo>
                              <a:cubicBezTo>
                                <a:pt x="601" y="9"/>
                                <a:pt x="619" y="14"/>
                                <a:pt x="634" y="18"/>
                              </a:cubicBezTo>
                              <a:cubicBezTo>
                                <a:pt x="648" y="23"/>
                                <a:pt x="657" y="28"/>
                                <a:pt x="663" y="33"/>
                              </a:cubicBezTo>
                              <a:cubicBezTo>
                                <a:pt x="669" y="38"/>
                                <a:pt x="672" y="43"/>
                                <a:pt x="672" y="49"/>
                              </a:cubicBezTo>
                            </a:path>
                          </a:pathLst>
                        </a:custGeom>
                        <a:solidFill>
                          <a:srgbClr val="009DDC"/>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744538" y="0"/>
                          <a:ext cx="12700" cy="15875"/>
                        </a:xfrm>
                        <a:custGeom>
                          <a:avLst/>
                          <a:gdLst>
                            <a:gd name="T0" fmla="*/ 4 w 8"/>
                            <a:gd name="T1" fmla="*/ 10 h 10"/>
                            <a:gd name="T2" fmla="*/ 4 w 8"/>
                            <a:gd name="T3" fmla="*/ 2 h 10"/>
                            <a:gd name="T4" fmla="*/ 0 w 8"/>
                            <a:gd name="T5" fmla="*/ 2 h 10"/>
                            <a:gd name="T6" fmla="*/ 0 w 8"/>
                            <a:gd name="T7" fmla="*/ 0 h 10"/>
                            <a:gd name="T8" fmla="*/ 8 w 8"/>
                            <a:gd name="T9" fmla="*/ 0 h 10"/>
                            <a:gd name="T10" fmla="*/ 8 w 8"/>
                            <a:gd name="T11" fmla="*/ 2 h 10"/>
                            <a:gd name="T12" fmla="*/ 5 w 8"/>
                            <a:gd name="T13" fmla="*/ 2 h 10"/>
                            <a:gd name="T14" fmla="*/ 5 w 8"/>
                            <a:gd name="T15" fmla="*/ 10 h 10"/>
                            <a:gd name="T16" fmla="*/ 4 w 8"/>
                            <a:gd name="T17"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 h="10">
                              <a:moveTo>
                                <a:pt x="4" y="10"/>
                              </a:moveTo>
                              <a:lnTo>
                                <a:pt x="4" y="2"/>
                              </a:lnTo>
                              <a:lnTo>
                                <a:pt x="0" y="2"/>
                              </a:lnTo>
                              <a:lnTo>
                                <a:pt x="0" y="0"/>
                              </a:lnTo>
                              <a:lnTo>
                                <a:pt x="8" y="0"/>
                              </a:lnTo>
                              <a:lnTo>
                                <a:pt x="8" y="2"/>
                              </a:lnTo>
                              <a:lnTo>
                                <a:pt x="5" y="2"/>
                              </a:lnTo>
                              <a:lnTo>
                                <a:pt x="5" y="10"/>
                              </a:lnTo>
                              <a:lnTo>
                                <a:pt x="4" y="10"/>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760413" y="0"/>
                          <a:ext cx="14288" cy="15875"/>
                        </a:xfrm>
                        <a:custGeom>
                          <a:avLst/>
                          <a:gdLst>
                            <a:gd name="T0" fmla="*/ 0 w 11"/>
                            <a:gd name="T1" fmla="*/ 12 h 12"/>
                            <a:gd name="T2" fmla="*/ 0 w 11"/>
                            <a:gd name="T3" fmla="*/ 0 h 12"/>
                            <a:gd name="T4" fmla="*/ 2 w 11"/>
                            <a:gd name="T5" fmla="*/ 0 h 12"/>
                            <a:gd name="T6" fmla="*/ 5 w 11"/>
                            <a:gd name="T7" fmla="*/ 9 h 12"/>
                            <a:gd name="T8" fmla="*/ 5 w 11"/>
                            <a:gd name="T9" fmla="*/ 10 h 12"/>
                            <a:gd name="T10" fmla="*/ 6 w 11"/>
                            <a:gd name="T11" fmla="*/ 9 h 12"/>
                            <a:gd name="T12" fmla="*/ 9 w 11"/>
                            <a:gd name="T13" fmla="*/ 0 h 12"/>
                            <a:gd name="T14" fmla="*/ 11 w 11"/>
                            <a:gd name="T15" fmla="*/ 0 h 12"/>
                            <a:gd name="T16" fmla="*/ 11 w 11"/>
                            <a:gd name="T17" fmla="*/ 12 h 12"/>
                            <a:gd name="T18" fmla="*/ 10 w 11"/>
                            <a:gd name="T19" fmla="*/ 12 h 12"/>
                            <a:gd name="T20" fmla="*/ 10 w 11"/>
                            <a:gd name="T21" fmla="*/ 2 h 12"/>
                            <a:gd name="T22" fmla="*/ 6 w 11"/>
                            <a:gd name="T23" fmla="*/ 12 h 12"/>
                            <a:gd name="T24" fmla="*/ 5 w 11"/>
                            <a:gd name="T25" fmla="*/ 12 h 12"/>
                            <a:gd name="T26" fmla="*/ 1 w 11"/>
                            <a:gd name="T27" fmla="*/ 2 h 12"/>
                            <a:gd name="T28" fmla="*/ 1 w 11"/>
                            <a:gd name="T29" fmla="*/ 12 h 12"/>
                            <a:gd name="T30" fmla="*/ 0 w 11"/>
                            <a:gd name="T31" fmla="*/ 12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1" h="12">
                              <a:moveTo>
                                <a:pt x="0" y="12"/>
                              </a:moveTo>
                              <a:cubicBezTo>
                                <a:pt x="0" y="0"/>
                                <a:pt x="0" y="0"/>
                                <a:pt x="0" y="0"/>
                              </a:cubicBezTo>
                              <a:cubicBezTo>
                                <a:pt x="2" y="0"/>
                                <a:pt x="2" y="0"/>
                                <a:pt x="2" y="0"/>
                              </a:cubicBezTo>
                              <a:cubicBezTo>
                                <a:pt x="5" y="9"/>
                                <a:pt x="5" y="9"/>
                                <a:pt x="5" y="9"/>
                              </a:cubicBezTo>
                              <a:cubicBezTo>
                                <a:pt x="5" y="10"/>
                                <a:pt x="5" y="10"/>
                                <a:pt x="5" y="10"/>
                              </a:cubicBezTo>
                              <a:cubicBezTo>
                                <a:pt x="6" y="10"/>
                                <a:pt x="6" y="9"/>
                                <a:pt x="6" y="9"/>
                              </a:cubicBezTo>
                              <a:cubicBezTo>
                                <a:pt x="9" y="0"/>
                                <a:pt x="9" y="0"/>
                                <a:pt x="9" y="0"/>
                              </a:cubicBezTo>
                              <a:cubicBezTo>
                                <a:pt x="11" y="0"/>
                                <a:pt x="11" y="0"/>
                                <a:pt x="11" y="0"/>
                              </a:cubicBezTo>
                              <a:cubicBezTo>
                                <a:pt x="11" y="12"/>
                                <a:pt x="11" y="12"/>
                                <a:pt x="11" y="12"/>
                              </a:cubicBezTo>
                              <a:cubicBezTo>
                                <a:pt x="10" y="12"/>
                                <a:pt x="10" y="12"/>
                                <a:pt x="10" y="12"/>
                              </a:cubicBezTo>
                              <a:cubicBezTo>
                                <a:pt x="10" y="2"/>
                                <a:pt x="10" y="2"/>
                                <a:pt x="10" y="2"/>
                              </a:cubicBezTo>
                              <a:cubicBezTo>
                                <a:pt x="6" y="12"/>
                                <a:pt x="6" y="12"/>
                                <a:pt x="6" y="12"/>
                              </a:cubicBezTo>
                              <a:cubicBezTo>
                                <a:pt x="5" y="12"/>
                                <a:pt x="5" y="12"/>
                                <a:pt x="5" y="12"/>
                              </a:cubicBezTo>
                              <a:cubicBezTo>
                                <a:pt x="1" y="2"/>
                                <a:pt x="1" y="2"/>
                                <a:pt x="1" y="2"/>
                              </a:cubicBezTo>
                              <a:cubicBezTo>
                                <a:pt x="1" y="12"/>
                                <a:pt x="1" y="12"/>
                                <a:pt x="1" y="12"/>
                              </a:cubicBezTo>
                              <a:lnTo>
                                <a:pt x="0" y="12"/>
                              </a:lnTo>
                              <a:close/>
                            </a:path>
                          </a:pathLst>
                        </a:custGeom>
                        <a:solidFill>
                          <a:schemeClr val="bg1"/>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5F06344B" id="Group 44" o:spid="_x0000_s1026" style="position:absolute;margin-left:-280.5pt;margin-top:-16.5pt;width:93pt;height:25.35pt;z-index:251674624;mso-position-horizontal-relative:margin;mso-width-relative:margin;mso-height-relative:margin" coordsize="10414,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">
              <v:rect id="AutoShape 3" o:spid="_x0000_s1027" style="position:absolute;width:10382;height:2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o:lock v:ext="edit" aspectratio="t" text="t"/>
              </v:rect>
              <v:shape id="Freeform 23" o:spid="_x0000_s1028" style="position:absolute;left:873;top:95;width:1365;height:1889;visibility:visible;mso-wrap-style:square;v-text-anchor:top" coordsize="86,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" path="m86,119l,119,,,31,r,96l86,96r,23xe" fillcolor="white [3212]" stroked="f">
                <v:path arrowok="t" o:connecttype="custom" o:connectlocs="136525,188912;0,188912;0,0;49213,0;49213,152400;136525,152400;136525,188912" o:connectangles="0,0,0,0,0,0,0"/>
              </v:shape>
              <v:shape id="Freeform 24" o:spid="_x0000_s1029" style="position:absolute;left:2286;top:508;width:1428;height:1524;visibility:visible;mso-wrap-style:square;v-text-anchor:top" coordsize="10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" path="m72,98v-4,4,-9,7,-13,9c55,109,52,110,48,111v-3,1,-7,1,-10,1c34,112,30,112,27,111v-3,-1,-7,-2,-9,-3c15,107,13,105,11,103,9,101,7,99,5,97,2,92,1,86,,80,,77,,74,1,71,2,68,3,65,4,63,5,61,6,58,8,56v2,-2,5,-4,7,-5c18,49,22,47,26,46v4,-1,9,-3,17,-4c51,41,61,40,72,40v,-2,,-4,,-6c71,32,71,31,70,30,69,29,68,28,66,27,65,26,63,26,61,25,56,23,48,23,41,23v-3,,-7,1,-11,2c25,26,19,28,13,30v-3,,-3,,-3,c10,5,10,5,10,5,20,3,30,1,39,v9,,17,,24,c70,1,77,2,81,3v5,2,9,4,12,6c96,11,98,13,100,16v2,2,4,5,5,9c106,29,106,33,106,37v,72,,72,,72c72,109,72,109,72,109v,-11,,-11,,-11m72,82v,-23,,-23,,-23c66,60,60,61,55,61v-4,1,-7,1,-9,2c44,63,43,64,42,65v-2,,-3,1,-3,2c37,68,36,70,35,71v-1,2,-1,5,-1,7c34,80,35,81,35,82v,1,1,2,3,4c39,87,40,88,42,88v6,2,15,2,23,-2c68,85,70,83,72,82e" fillcolor="white [3212]" stroked="f">
                <v:path arrowok="t" o:connecttype="custom" o:connectlocs="97047,133350;79525,145596;64698,151039;51219,152400;36393,151039;24262,146957;14827,140154;6739,131989;0,108857;1348,96611;5392,85725;10783,76200;20218,69396;35045,62593;57959,57150;97047,54429;97047,46264;94351,40821;88960,36739;82221,34018;55263,31296;40436,34018;17522,40821;13479,40821;13479,6804;52567,0;84916,0;109178,4082;125353,12246;134788,21771;141527,34018;142875,50346;142875,148318;97047,148318;97047,133350;97047,111579;97047,80282;74133,83004;62002,85725;56611,88446;52567,91168;47176,96611;45828,106136;47176,111579;51219,117021;56611,119743;87612,117021;97047,111579" o:connectangles="0,0,0,0,0,0,0,0,0,0,0,0,0,0,0,0,0,0,0,0,0,0,0,0,0,0,0,0,0,0,0,0,0,0,0,0,0,0,0,0,0,0,0,0,0,0,0,0"/>
                <o:lock v:ext="edit" verticies="t"/>
              </v:shape>
              <v:rect id="Rectangle 25" o:spid="_x0000_s1030" style="position:absolute;left:4032;top:555;width:44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" fillcolor="white [3212]" stroked="f"/>
              <v:rect id="Rectangle 26" o:spid="_x0000_s1031" style="position:absolute;left:4000;top:15;width:508;height: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" fillcolor="white [3212]" stroked="f"/>
              <v:shape id="Freeform 27" o:spid="_x0000_s1032" style="position:absolute;left:4794;top:555;width:1048;height:1429;visibility:visible;mso-wrap-style:square;v-text-anchor:top" coordsize="7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" path="m77,33v-3,,-3,,-3,c67,32,60,31,54,32v-7,,-14,2,-20,4c34,106,34,106,34,106,,106,,106,,106,,,,,,,34,,34,,34,v,16,,16,,16c41,10,48,5,55,3,58,2,62,1,65,1,67,,69,,71,v1,,2,,3,1c75,1,76,1,77,1v,32,,32,,32e" fillcolor="white [3212]" stroked="f">
                <v:path arrowok="t" o:connecttype="custom" o:connectlocs="104775,44480;100693,44480;73479,43132;46264,48524;46264,142875;0,142875;0,0;46264,0;46264,21566;74839,4044;88446,1348;96611,0;100693,1348;104775,1348;104775,44480" o:connectangles="0,0,0,0,0,0,0,0,0,0,0,0,0,0,0"/>
              </v:shape>
              <v:shape id="Freeform 28" o:spid="_x0000_s1033" style="position:absolute;left:5873;top:15;width:1493;height:2032;visibility:visible;mso-wrap-style:square;v-text-anchor:top" coordsize="1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" path="m111,146v-34,,-34,,-34,c77,135,77,135,77,135v-5,4,-10,8,-15,10c53,150,45,150,36,149v-5,-1,-9,-2,-13,-4c20,143,16,140,14,137,11,134,8,130,6,126,4,121,2,116,1,109,,103,,96,,90,,84,1,78,3,73,5,68,7,63,10,59v3,-5,6,-8,9,-11c23,45,27,42,31,41v5,-2,9,-3,14,-3c50,37,55,37,60,38v6,2,11,4,17,7c77,,77,,77,v34,,34,,34,c111,146,111,146,111,146m77,118v,-53,,-53,,-53c72,63,67,62,61,62v-3,,-6,1,-8,1c51,64,49,65,47,66v-2,1,-3,2,-4,4c41,71,40,73,39,75v-1,2,-2,5,-3,7c36,85,35,89,35,92v,4,,7,1,10c36,106,37,108,37,111v1,2,2,4,3,5c41,118,42,119,44,120v3,2,7,3,11,4c60,124,65,123,70,121v2,-1,5,-2,7,-3e" fillcolor="white [3212]" stroked="f">
                <v:path arrowok="t" o:connecttype="custom" o:connectlocs="149225,197781;103516,197781;103516,182880;83351,196427;48397,201845;30920,196427;18821,185589;8066,170688;1344,147659;0,121920;4033,98891;13444,79925;25543,65024;41675,55541;60497,51477;80662,51477;103516,60960;103516,0;149225,0;149225,197781;103516,159851;103516,88053;82007,83989;71252,85344;63185,89408;57808,94827;52430,101600;48397,111083;47053,124629;48397,138176;49742,150368;53775,157141;59152,162560;73940,167979;94106,163915;103516,159851" o:connectangles="0,0,0,0,0,0,0,0,0,0,0,0,0,0,0,0,0,0,0,0,0,0,0,0,0,0,0,0,0,0,0,0,0,0,0,0"/>
                <o:lock v:ext="edit" verticies="t"/>
              </v:shape>
              <v:shape id="Freeform 29" o:spid="_x0000_s1034" style="position:absolute;left:15;top:1047;width:10399;height:1794;visibility:visible;mso-wrap-style:square;v-text-anchor:top" coordsize="76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" path="m672,49v1,5,-1,10,-6,16c661,70,653,76,639,81v-14,6,-33,12,-60,17c551,103,516,108,474,113v-41,4,-88,7,-142,8c279,122,220,122,176,121v-43,-1,-71,-2,-98,-4c51,115,25,113,,110v8,6,8,6,8,6c23,118,38,120,65,122v27,3,66,6,115,8c228,132,284,133,341,132v57,-1,113,-3,164,-7c556,121,600,115,635,110v36,-6,61,-12,80,-18c734,87,746,82,754,77v8,-5,12,-9,13,-14c769,58,767,53,763,48,758,43,749,38,734,32,719,26,697,20,673,15,650,11,624,7,604,4,584,2,570,1,556,v8,1,17,3,31,6c601,9,619,14,634,18v14,5,23,10,29,15c669,38,672,43,672,49e" fillcolor="#009ddc" stroked="f">
                <v:path arrowok="t" o:connecttype="custom" o:connectlocs="908653,66090;900540,87670;864032,109251;782902,132180;640925,152412;448918,163202;237981,163202;105469,157807;0,148365;10817,156458;87891,164550;243389,175341;461087,178038;682842,168597;858623,148365;966796,124087;1019531,103856;1037109,84973;1031700,64741;992487,43161;910005,20232;816706,5395;751802,0;793719,8093;857271,24278;896484,44510;908653,66090" o:connectangles="0,0,0,0,0,0,0,0,0,0,0,0,0,0,0,0,0,0,0,0,0,0,0,0,0,0,0"/>
              </v:shape>
              <v:shape id="Freeform 30" o:spid="_x0000_s1035" style="position:absolute;left:7445;width:127;height:158;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" path="m4,10l4,2,,2,,,8,r,2l5,2r,8l4,10xe" fillcolor="white [3212]" stroked="f">
                <v:path arrowok="t" o:connecttype="custom" o:connectlocs="6350,15875;6350,3175;0,3175;0,0;12700,0;12700,3175;7938,3175;7938,15875;6350,15875" o:connectangles="0,0,0,0,0,0,0,0,0"/>
              </v:shape>
              <v:shape id="Freeform 31" o:spid="_x0000_s1036" style="position:absolute;left:7604;width:143;height:158;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" path="m,12c,,,,,,2,,2,,2,,5,9,5,9,5,9v,1,,1,,1c6,10,6,9,6,9,9,,9,,9,v2,,2,,2,c11,12,11,12,11,12v-1,,-1,,-1,c10,2,10,2,10,2,6,12,6,12,6,12v-1,,-1,,-1,c1,2,1,2,1,2v,10,,10,,10l,12xe" fillcolor="white [3212]" stroked="f">
                <v:path arrowok="t" o:connecttype="custom" o:connectlocs="0,15875;0,0;2598,0;6495,11906;6495,13229;7793,11906;11690,0;14288,0;14288,15875;12989,15875;12989,2646;7793,15875;6495,15875;1299,2646;1299,15875;0,15875" o:connectangles="0,0,0,0,0,0,0,0,0,0,0,0,0,0,0,0"/>
              </v:shape>
              <w10:wrap anchorx="margin"/>
            </v:group>
          </w:pict>
        </mc:Fallback>
      </mc:AlternateContent>
    </w:r>
    <w:r w:rsidRPr="000672D1">
      <w:t>Memory Map and Firmware</w:t>
    </w:r>
  </w:p>
  <w:p w14:paraId="0AF919A2" w14:textId="77777777" w:rsidR="00681EA5" w:rsidRDefault="00681EA5" w:rsidP="00AD373F">
    <w:pPr>
      <w:pStyle w:val="HeaderSubtitle"/>
    </w:pPr>
    <w:r>
      <w:t>Application Note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18FA6" w14:textId="77777777" w:rsidR="00681EA5" w:rsidRPr="00120DB9" w:rsidRDefault="00681EA5" w:rsidP="00AD373F">
    <w:pPr>
      <w:pStyle w:val="Header"/>
    </w:pPr>
    <w:r w:rsidRPr="00120DB9">
      <w:rPr>
        <w:noProof/>
      </w:rPr>
      <mc:AlternateContent>
        <mc:Choice Requires="wps">
          <w:drawing>
            <wp:anchor distT="0" distB="0" distL="114300" distR="114300" simplePos="0" relativeHeight="251662335" behindDoc="0" locked="0" layoutInCell="1" allowOverlap="1" wp14:anchorId="194670CF" wp14:editId="3E627869">
              <wp:simplePos x="0" y="0"/>
              <wp:positionH relativeFrom="page">
                <wp:posOffset>0</wp:posOffset>
              </wp:positionH>
              <wp:positionV relativeFrom="paragraph">
                <wp:posOffset>-466090</wp:posOffset>
              </wp:positionV>
              <wp:extent cx="7776927" cy="1752600"/>
              <wp:effectExtent l="0" t="0" r="0" b="0"/>
              <wp:wrapNone/>
              <wp:docPr id="1" name="Rectangle 1"/>
              <wp:cNvGraphicFramePr/>
              <a:graphic xmlns:a="http://schemas.openxmlformats.org/drawingml/2006/main">
                <a:graphicData uri="http://schemas.microsoft.com/office/word/2010/wordprocessingShape">
                  <wps:wsp>
                    <wps:cNvSpPr/>
                    <wps:spPr>
                      <a:xfrm>
                        <a:off x="0" y="0"/>
                        <a:ext cx="7776927" cy="1752600"/>
                      </a:xfrm>
                      <a:prstGeom prst="rect">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194B" id="Rectangle 1" o:spid="_x0000_s1026" style="position:absolute;margin-left:0;margin-top:-36.7pt;width:612.35pt;height:138pt;z-index:2516623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" fillcolor="#0f103f [3213]" stroked="f">
              <w10:wrap anchorx="page"/>
            </v:rect>
          </w:pict>
        </mc:Fallback>
      </mc:AlternateContent>
    </w:r>
    <w:r w:rsidRPr="00120DB9">
      <w:rPr>
        <w:noProof/>
      </w:rPr>
      <w:drawing>
        <wp:anchor distT="0" distB="0" distL="114300" distR="114300" simplePos="0" relativeHeight="251693056" behindDoc="0" locked="0" layoutInCell="1" allowOverlap="1" wp14:anchorId="62B22B5C" wp14:editId="683652BE">
          <wp:simplePos x="0" y="0"/>
          <wp:positionH relativeFrom="column">
            <wp:posOffset>4846320</wp:posOffset>
          </wp:positionH>
          <wp:positionV relativeFrom="paragraph">
            <wp:posOffset>-102870</wp:posOffset>
          </wp:positionV>
          <wp:extent cx="1862455" cy="767715"/>
          <wp:effectExtent l="0" t="0" r="4445" b="0"/>
          <wp:wrapSquare wrapText="bothSides"/>
          <wp:docPr id="1022" name="Picture 1022" descr="M:\Internal Comms\Lairdnet\Shop Window\Brand-Graphics-Style Guide\LOGO - USE THESE\Laird Logo Strapline cmyk_0215_TM Mark_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ternal Comms\Lairdnet\Shop Window\Brand-Graphics-Style Guide\LOGO - USE THESE\Laird Logo Strapline cmyk_0215_TM Mark_WHITE.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2455"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0DB9">
      <w:rPr>
        <w:noProof/>
      </w:rPr>
      <mc:AlternateContent>
        <mc:Choice Requires="wps">
          <w:drawing>
            <wp:anchor distT="0" distB="0" distL="114300" distR="114300" simplePos="0" relativeHeight="251689984" behindDoc="0" locked="0" layoutInCell="1" allowOverlap="1" wp14:anchorId="07113990" wp14:editId="3ADA0A6D">
              <wp:simplePos x="0" y="0"/>
              <wp:positionH relativeFrom="margin">
                <wp:posOffset>-1219199</wp:posOffset>
              </wp:positionH>
              <wp:positionV relativeFrom="paragraph">
                <wp:posOffset>-1428749</wp:posOffset>
              </wp:positionV>
              <wp:extent cx="2038350" cy="2038350"/>
              <wp:effectExtent l="0" t="0" r="0" b="0"/>
              <wp:wrapNone/>
              <wp:docPr id="2" name="Donut 37"/>
              <wp:cNvGraphicFramePr/>
              <a:graphic xmlns:a="http://schemas.openxmlformats.org/drawingml/2006/main">
                <a:graphicData uri="http://schemas.microsoft.com/office/word/2010/wordprocessingShape">
                  <wps:wsp>
                    <wps:cNvSpPr/>
                    <wps:spPr>
                      <a:xfrm>
                        <a:off x="0" y="0"/>
                        <a:ext cx="2038350" cy="2038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ED4E93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7" o:spid="_x0000_s1026" type="#_x0000_t23" style="position:absolute;margin-left:-96pt;margin-top:-112.5pt;width:160.5pt;height:160.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" adj="2582" fillcolor="white [3212]" stroked="f" strokeweight="2pt">
              <v:fill opacity="7967f"/>
              <w10:wrap anchorx="margin"/>
            </v:shape>
          </w:pict>
        </mc:Fallback>
      </mc:AlternateContent>
    </w:r>
    <w:r w:rsidRPr="00120DB9">
      <w:rPr>
        <w:noProof/>
      </w:rPr>
      <mc:AlternateContent>
        <mc:Choice Requires="wps">
          <w:drawing>
            <wp:anchor distT="0" distB="0" distL="114300" distR="114300" simplePos="0" relativeHeight="251688960" behindDoc="0" locked="0" layoutInCell="1" allowOverlap="1" wp14:anchorId="59CECB84" wp14:editId="6D627193">
              <wp:simplePos x="0" y="0"/>
              <wp:positionH relativeFrom="column">
                <wp:posOffset>-57150</wp:posOffset>
              </wp:positionH>
              <wp:positionV relativeFrom="paragraph">
                <wp:posOffset>-247650</wp:posOffset>
              </wp:positionV>
              <wp:extent cx="1276350" cy="1276350"/>
              <wp:effectExtent l="0" t="0" r="0" b="0"/>
              <wp:wrapNone/>
              <wp:docPr id="38" name="Donut 37"/>
              <wp:cNvGraphicFramePr/>
              <a:graphic xmlns:a="http://schemas.openxmlformats.org/drawingml/2006/main">
                <a:graphicData uri="http://schemas.microsoft.com/office/word/2010/wordprocessingShape">
                  <wps:wsp>
                    <wps:cNvSpPr/>
                    <wps:spPr>
                      <a:xfrm>
                        <a:off x="0" y="0"/>
                        <a:ext cx="1276350" cy="1276350"/>
                      </a:xfrm>
                      <a:prstGeom prst="donut">
                        <a:avLst>
                          <a:gd name="adj" fmla="val 11953"/>
                        </a:avLst>
                      </a:prstGeom>
                      <a:solidFill>
                        <a:schemeClr val="bg1">
                          <a:alpha val="1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85C1D90" id="Donut 37" o:spid="_x0000_s1026" type="#_x0000_t23" style="position:absolute;margin-left:-4.5pt;margin-top:-19.5pt;width:100.5pt;height:10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" adj="2582" fillcolor="white [3212]" stroked="f" strokeweight="2pt">
              <v:fill opacity="7967f"/>
            </v:shape>
          </w:pict>
        </mc:Fallback>
      </mc:AlternateContent>
    </w:r>
    <w:r w:rsidRPr="00120DB9">
      <w:t>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1FE6"/>
    <w:multiLevelType w:val="hybridMultilevel"/>
    <w:tmpl w:val="CA107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9F64B6D"/>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E4D46B8"/>
    <w:multiLevelType w:val="hybridMultilevel"/>
    <w:tmpl w:val="97121738"/>
    <w:lvl w:ilvl="0" w:tplc="5F7819E0">
      <w:start w:val="1"/>
      <w:numFmt w:val="bullet"/>
      <w:pStyle w:val="3rd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6006E2"/>
    <w:multiLevelType w:val="hybridMultilevel"/>
    <w:tmpl w:val="755CA694"/>
    <w:lvl w:ilvl="0" w:tplc="69C4E26E">
      <w:start w:val="1"/>
      <w:numFmt w:val="bullet"/>
      <w:lvlText w:val=""/>
      <w:lvlJc w:val="left"/>
      <w:pPr>
        <w:ind w:left="547" w:hanging="360"/>
      </w:pPr>
      <w:rPr>
        <w:rFonts w:ascii="Wingdings" w:hAnsi="Wingdings" w:hint="default"/>
        <w:sz w:val="18"/>
      </w:rPr>
    </w:lvl>
    <w:lvl w:ilvl="1" w:tplc="B83A3638">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 w15:restartNumberingAfterBreak="0">
    <w:nsid w:val="2ADA28F1"/>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 w15:restartNumberingAfterBreak="0">
    <w:nsid w:val="307C327D"/>
    <w:multiLevelType w:val="hybridMultilevel"/>
    <w:tmpl w:val="466C2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DD96C9E"/>
    <w:multiLevelType w:val="multilevel"/>
    <w:tmpl w:val="6C3CB464"/>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07914F2"/>
    <w:multiLevelType w:val="multilevel"/>
    <w:tmpl w:val="AAA05B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11C2021"/>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9" w15:restartNumberingAfterBreak="0">
    <w:nsid w:val="43171008"/>
    <w:multiLevelType w:val="hybridMultilevel"/>
    <w:tmpl w:val="617429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37D62AA"/>
    <w:multiLevelType w:val="hybridMultilevel"/>
    <w:tmpl w:val="DE82C346"/>
    <w:lvl w:ilvl="0" w:tplc="2F7E7470">
      <w:start w:val="1"/>
      <w:numFmt w:val="decimal"/>
      <w:pStyle w:val="OrderedList"/>
      <w:lvlText w:val="%1."/>
      <w:lvlJc w:val="left"/>
      <w:pPr>
        <w:ind w:left="1080" w:hanging="360"/>
      </w:pPr>
      <w:rPr>
        <w:rFonts w:ascii="Calibri" w:hAnsi="Calibri" w:hint="default"/>
        <w:b w:val="0"/>
        <w:i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27F48"/>
    <w:multiLevelType w:val="hybridMultilevel"/>
    <w:tmpl w:val="BE4E30DC"/>
    <w:lvl w:ilvl="0" w:tplc="2D0436B2">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E1393D"/>
    <w:multiLevelType w:val="hybridMultilevel"/>
    <w:tmpl w:val="241EF2BE"/>
    <w:lvl w:ilvl="0" w:tplc="7B12E93C">
      <w:start w:val="1"/>
      <w:numFmt w:val="bullet"/>
      <w:pStyle w:val="2ndBullet"/>
      <w:lvlText w:val="–"/>
      <w:lvlJc w:val="left"/>
      <w:pPr>
        <w:ind w:left="1080" w:hanging="360"/>
      </w:pPr>
      <w:rPr>
        <w:rFonts w:ascii="Museo For Dell" w:hAnsi="Museo For Dell" w:hint="default"/>
        <w:color w:val="auto"/>
      </w:rPr>
    </w:lvl>
    <w:lvl w:ilvl="1" w:tplc="04090003">
      <w:start w:val="1"/>
      <w:numFmt w:val="bullet"/>
      <w:lvlText w:val="o"/>
      <w:lvlJc w:val="left"/>
      <w:pPr>
        <w:ind w:left="1440" w:hanging="360"/>
      </w:pPr>
      <w:rPr>
        <w:rFonts w:ascii="Courier New" w:hAnsi="Courier New" w:cs="Arial" w:hint="default"/>
      </w:rPr>
    </w:lvl>
    <w:lvl w:ilvl="2" w:tplc="F48A1B10">
      <w:start w:val="1"/>
      <w:numFmt w:val="bullet"/>
      <w:lvlText w:val=""/>
      <w:lvlJc w:val="left"/>
      <w:pPr>
        <w:ind w:left="2160" w:hanging="360"/>
      </w:pPr>
      <w:rPr>
        <w:rFonts w:ascii="Wingdings" w:hAnsi="Wingdings" w:hint="default"/>
        <w:color w:val="0085C3"/>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E4453"/>
    <w:multiLevelType w:val="multilevel"/>
    <w:tmpl w:val="EEF6EB5C"/>
    <w:lvl w:ilvl="0">
      <w:start w:val="1"/>
      <w:numFmt w:val="decimal"/>
      <w:lvlText w:val="%1."/>
      <w:lvlJc w:val="left"/>
      <w:pPr>
        <w:ind w:left="3420" w:hanging="360"/>
      </w:pPr>
      <w:rPr>
        <w:rFonts w:ascii="Calibri" w:hAnsi="Calibri" w:hint="default"/>
        <w:color w:val="auto"/>
      </w:rPr>
    </w:lvl>
    <w:lvl w:ilvl="1">
      <w:start w:val="1"/>
      <w:numFmt w:val="upperLetter"/>
      <w:lvlText w:val="%2)"/>
      <w:lvlJc w:val="left"/>
      <w:pPr>
        <w:ind w:left="3960" w:hanging="360"/>
      </w:pPr>
      <w:rPr>
        <w:rFonts w:ascii="Calibri" w:hAnsi="Calibri" w:hint="default"/>
      </w:rPr>
    </w:lvl>
    <w:lvl w:ilvl="2">
      <w:start w:val="1"/>
      <w:numFmt w:val="lowerRoman"/>
      <w:lvlText w:val="%3."/>
      <w:lvlJc w:val="left"/>
      <w:pPr>
        <w:ind w:left="4680" w:hanging="360"/>
      </w:pPr>
      <w:rPr>
        <w:rFonts w:ascii="Calibri" w:hAnsi="Calibri" w:hint="default"/>
      </w:rPr>
    </w:lvl>
    <w:lvl w:ilvl="3">
      <w:start w:val="1"/>
      <w:numFmt w:val="lowerLetter"/>
      <w:lvlText w:val="%4)"/>
      <w:lvlJc w:val="left"/>
      <w:pPr>
        <w:ind w:left="5400" w:hanging="360"/>
      </w:pPr>
      <w:rPr>
        <w:rFonts w:ascii="Calibri" w:hAnsi="Calibri" w:hint="default"/>
      </w:rPr>
    </w:lvl>
    <w:lvl w:ilvl="4">
      <w:start w:val="1"/>
      <w:numFmt w:val="bullet"/>
      <w:lvlText w:val="o"/>
      <w:lvlJc w:val="left"/>
      <w:pPr>
        <w:ind w:left="6120" w:hanging="360"/>
      </w:pPr>
      <w:rPr>
        <w:rFonts w:ascii="Courier New" w:hAnsi="Courier New" w:cs="Arial"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Arial" w:hint="default"/>
      </w:rPr>
    </w:lvl>
    <w:lvl w:ilvl="8">
      <w:start w:val="1"/>
      <w:numFmt w:val="bullet"/>
      <w:lvlText w:val=""/>
      <w:lvlJc w:val="left"/>
      <w:pPr>
        <w:ind w:left="9000" w:hanging="360"/>
      </w:pPr>
      <w:rPr>
        <w:rFonts w:ascii="Wingdings" w:hAnsi="Wingdings" w:hint="default"/>
      </w:rPr>
    </w:lvl>
  </w:abstractNum>
  <w:abstractNum w:abstractNumId="14" w15:restartNumberingAfterBreak="0">
    <w:nsid w:val="524274D4"/>
    <w:multiLevelType w:val="hybridMultilevel"/>
    <w:tmpl w:val="96F4A598"/>
    <w:lvl w:ilvl="0" w:tplc="D294FF4E">
      <w:start w:val="1"/>
      <w:numFmt w:val="bullet"/>
      <w:lvlText w:val=""/>
      <w:lvlJc w:val="left"/>
      <w:pPr>
        <w:ind w:left="990" w:hanging="360"/>
      </w:pPr>
      <w:rPr>
        <w:rFonts w:ascii="Symbol" w:hAnsi="Symbol"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552779DF"/>
    <w:multiLevelType w:val="hybridMultilevel"/>
    <w:tmpl w:val="628AB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4290E"/>
    <w:multiLevelType w:val="hybridMultilevel"/>
    <w:tmpl w:val="901AD13E"/>
    <w:lvl w:ilvl="0" w:tplc="8D9C412C">
      <w:start w:val="1"/>
      <w:numFmt w:val="bullet"/>
      <w:lvlText w:val=""/>
      <w:lvlJc w:val="left"/>
      <w:pPr>
        <w:ind w:left="900" w:hanging="360"/>
      </w:pPr>
      <w:rPr>
        <w:rFonts w:ascii="Symbol" w:hAnsi="Symbol" w:hint="default"/>
        <w:color w:val="0085C3"/>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AC75F0"/>
    <w:multiLevelType w:val="hybridMultilevel"/>
    <w:tmpl w:val="A6708702"/>
    <w:lvl w:ilvl="0" w:tplc="C6A2BECA">
      <w:start w:val="1"/>
      <w:numFmt w:val="bullet"/>
      <w:lvlText w:val=""/>
      <w:lvlJc w:val="left"/>
      <w:pPr>
        <w:ind w:left="2520" w:hanging="360"/>
      </w:pPr>
      <w:rPr>
        <w:rFonts w:ascii="Wingdings" w:hAnsi="Wingdings"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C041ABA"/>
    <w:multiLevelType w:val="hybridMultilevel"/>
    <w:tmpl w:val="B57CF270"/>
    <w:lvl w:ilvl="0" w:tplc="06E24C70">
      <w:start w:val="1"/>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3B6227"/>
    <w:multiLevelType w:val="hybridMultilevel"/>
    <w:tmpl w:val="8BE69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FF735E8"/>
    <w:multiLevelType w:val="multilevel"/>
    <w:tmpl w:val="2E388662"/>
    <w:lvl w:ilvl="0">
      <w:start w:val="1"/>
      <w:numFmt w:val="decimal"/>
      <w:lvlText w:val="%1."/>
      <w:lvlJc w:val="left"/>
      <w:pPr>
        <w:ind w:left="1440" w:hanging="360"/>
      </w:pPr>
      <w:rPr>
        <w:rFonts w:ascii="Calibri" w:hAnsi="Calibri" w:hint="default"/>
      </w:rPr>
    </w:lvl>
    <w:lvl w:ilvl="1">
      <w:start w:val="1"/>
      <w:numFmt w:val="upperLetter"/>
      <w:lvlText w:val="%2)"/>
      <w:lvlJc w:val="left"/>
      <w:pPr>
        <w:ind w:left="1800" w:hanging="360"/>
      </w:pPr>
      <w:rPr>
        <w:rFonts w:ascii="Calibri" w:hAnsi="Calibri" w:hint="default"/>
      </w:rPr>
    </w:lvl>
    <w:lvl w:ilvl="2">
      <w:start w:val="1"/>
      <w:numFmt w:val="lowerRoman"/>
      <w:lvlText w:val="%3."/>
      <w:lvlJc w:val="left"/>
      <w:pPr>
        <w:ind w:left="2160" w:hanging="360"/>
      </w:pPr>
      <w:rPr>
        <w:rFonts w:ascii="Calibri" w:hAnsi="Calibri" w:hint="default"/>
      </w:rPr>
    </w:lvl>
    <w:lvl w:ilvl="3">
      <w:start w:val="1"/>
      <w:numFmt w:val="lowerLetter"/>
      <w:lvlText w:val="%4)"/>
      <w:lvlJc w:val="left"/>
      <w:pPr>
        <w:ind w:left="2520" w:hanging="360"/>
      </w:pPr>
      <w:rPr>
        <w:rFonts w:ascii="Calibri" w:hAnsi="Calibri"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1" w15:restartNumberingAfterBreak="0">
    <w:nsid w:val="79C429C9"/>
    <w:multiLevelType w:val="hybridMultilevel"/>
    <w:tmpl w:val="D5E0A9F6"/>
    <w:lvl w:ilvl="0" w:tplc="6D828760">
      <w:start w:val="1"/>
      <w:numFmt w:val="bullet"/>
      <w:pStyle w:val="1stBullet"/>
      <w:lvlText w:val=""/>
      <w:lvlJc w:val="left"/>
      <w:pPr>
        <w:ind w:left="432" w:hanging="360"/>
      </w:pPr>
      <w:rPr>
        <w:rFonts w:ascii="Wingdings" w:hAnsi="Wingdings" w:hint="default"/>
        <w:b w:val="0"/>
        <w:bCs w:val="0"/>
        <w:i w:val="0"/>
        <w:iCs w:val="0"/>
        <w:caps w:val="0"/>
        <w:strike w:val="0"/>
        <w:dstrike w:val="0"/>
        <w:outline w:val="0"/>
        <w:shadow w:val="0"/>
        <w:emboss w:val="0"/>
        <w:imprint w:val="0"/>
        <w:vanish w:val="0"/>
        <w:color w:val="auto"/>
        <w:spacing w:val="0"/>
        <w:kern w:val="0"/>
        <w:position w:val="0"/>
        <w:u w:val="none"/>
        <w:effect w:val="none"/>
        <w:vertAlign w:val="baseline"/>
        <w:em w:val="none"/>
        <w14:ligatures w14:val="none"/>
        <w14:numForm w14:val="default"/>
        <w14:numSpacing w14:val="default"/>
        <w14:stylisticSets/>
        <w14:cntxtAlts w14: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E02B56"/>
    <w:multiLevelType w:val="hybridMultilevel"/>
    <w:tmpl w:val="BF6E9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5"/>
  </w:num>
  <w:num w:numId="4">
    <w:abstractNumId w:val="0"/>
  </w:num>
  <w:num w:numId="5">
    <w:abstractNumId w:val="19"/>
  </w:num>
  <w:num w:numId="6">
    <w:abstractNumId w:val="9"/>
  </w:num>
  <w:num w:numId="7">
    <w:abstractNumId w:val="3"/>
  </w:num>
  <w:num w:numId="8">
    <w:abstractNumId w:val="15"/>
  </w:num>
  <w:num w:numId="9">
    <w:abstractNumId w:val="13"/>
  </w:num>
  <w:num w:numId="10">
    <w:abstractNumId w:val="8"/>
  </w:num>
  <w:num w:numId="11">
    <w:abstractNumId w:val="20"/>
  </w:num>
  <w:num w:numId="12">
    <w:abstractNumId w:val="4"/>
  </w:num>
  <w:num w:numId="13">
    <w:abstractNumId w:val="11"/>
  </w:num>
  <w:num w:numId="14">
    <w:abstractNumId w:val="16"/>
  </w:num>
  <w:num w:numId="15">
    <w:abstractNumId w:val="12"/>
  </w:num>
  <w:num w:numId="16">
    <w:abstractNumId w:val="12"/>
  </w:num>
  <w:num w:numId="17">
    <w:abstractNumId w:val="11"/>
  </w:num>
  <w:num w:numId="18">
    <w:abstractNumId w:val="16"/>
  </w:num>
  <w:num w:numId="19">
    <w:abstractNumId w:val="12"/>
  </w:num>
  <w:num w:numId="20">
    <w:abstractNumId w:val="12"/>
  </w:num>
  <w:num w:numId="21">
    <w:abstractNumId w:val="3"/>
  </w:num>
  <w:num w:numId="22">
    <w:abstractNumId w:val="11"/>
  </w:num>
  <w:num w:numId="23">
    <w:abstractNumId w:val="16"/>
  </w:num>
  <w:num w:numId="24">
    <w:abstractNumId w:val="12"/>
  </w:num>
  <w:num w:numId="25">
    <w:abstractNumId w:val="12"/>
  </w:num>
  <w:num w:numId="26">
    <w:abstractNumId w:val="11"/>
  </w:num>
  <w:num w:numId="27">
    <w:abstractNumId w:val="16"/>
  </w:num>
  <w:num w:numId="28">
    <w:abstractNumId w:val="12"/>
  </w:num>
  <w:num w:numId="29">
    <w:abstractNumId w:val="12"/>
  </w:num>
  <w:num w:numId="30">
    <w:abstractNumId w:val="11"/>
  </w:num>
  <w:num w:numId="31">
    <w:abstractNumId w:val="16"/>
  </w:num>
  <w:num w:numId="32">
    <w:abstractNumId w:val="12"/>
  </w:num>
  <w:num w:numId="33">
    <w:abstractNumId w:val="12"/>
  </w:num>
  <w:num w:numId="34">
    <w:abstractNumId w:val="11"/>
  </w:num>
  <w:num w:numId="35">
    <w:abstractNumId w:val="21"/>
  </w:num>
  <w:num w:numId="36">
    <w:abstractNumId w:val="12"/>
  </w:num>
  <w:num w:numId="37">
    <w:abstractNumId w:val="17"/>
  </w:num>
  <w:num w:numId="38">
    <w:abstractNumId w:val="14"/>
  </w:num>
  <w:num w:numId="39">
    <w:abstractNumId w:val="6"/>
  </w:num>
  <w:num w:numId="40">
    <w:abstractNumId w:val="21"/>
  </w:num>
  <w:num w:numId="41">
    <w:abstractNumId w:val="12"/>
  </w:num>
  <w:num w:numId="42">
    <w:abstractNumId w:val="2"/>
  </w:num>
  <w:num w:numId="43">
    <w:abstractNumId w:val="10"/>
  </w:num>
  <w:num w:numId="44">
    <w:abstractNumId w:val="10"/>
    <w:lvlOverride w:ilvl="0">
      <w:startOverride w:val="1"/>
    </w:lvlOverride>
  </w:num>
  <w:num w:numId="45">
    <w:abstractNumId w:val="10"/>
    <w:lvlOverride w:ilvl="0">
      <w:startOverride w:val="1"/>
    </w:lvlOverride>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18"/>
  </w:num>
  <w:num w:numId="49">
    <w:abstractNumId w:val="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mie Mccrae">
    <w15:presenceInfo w15:providerId="AD" w15:userId="S-1-5-21-3528010562-1598428148-1902355787-478938"/>
  </w15:person>
  <w15:person w15:author="Seokwoo Yoon">
    <w15:presenceInfo w15:providerId="AD" w15:userId="S-1-5-21-3528010562-1598428148-1902355787-4696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88E"/>
    <w:rsid w:val="00030BAE"/>
    <w:rsid w:val="00040A41"/>
    <w:rsid w:val="000667CA"/>
    <w:rsid w:val="000672D1"/>
    <w:rsid w:val="000931FE"/>
    <w:rsid w:val="000B28F8"/>
    <w:rsid w:val="000C0532"/>
    <w:rsid w:val="000C4665"/>
    <w:rsid w:val="000C79BF"/>
    <w:rsid w:val="000D3271"/>
    <w:rsid w:val="000E5E8A"/>
    <w:rsid w:val="00112028"/>
    <w:rsid w:val="00113F0A"/>
    <w:rsid w:val="00116663"/>
    <w:rsid w:val="00120DB9"/>
    <w:rsid w:val="00127A24"/>
    <w:rsid w:val="001367D8"/>
    <w:rsid w:val="00143A91"/>
    <w:rsid w:val="00195513"/>
    <w:rsid w:val="00197E97"/>
    <w:rsid w:val="001A7F37"/>
    <w:rsid w:val="001B5D76"/>
    <w:rsid w:val="001C2C69"/>
    <w:rsid w:val="001C3794"/>
    <w:rsid w:val="001C5479"/>
    <w:rsid w:val="001D02D0"/>
    <w:rsid w:val="001E0F58"/>
    <w:rsid w:val="001F1D0F"/>
    <w:rsid w:val="002002FF"/>
    <w:rsid w:val="00247B33"/>
    <w:rsid w:val="00251160"/>
    <w:rsid w:val="00284300"/>
    <w:rsid w:val="002857E9"/>
    <w:rsid w:val="00297455"/>
    <w:rsid w:val="002A4053"/>
    <w:rsid w:val="002C0F59"/>
    <w:rsid w:val="002D160D"/>
    <w:rsid w:val="002D1FE5"/>
    <w:rsid w:val="002E05A2"/>
    <w:rsid w:val="002E19CB"/>
    <w:rsid w:val="003065E9"/>
    <w:rsid w:val="0031300F"/>
    <w:rsid w:val="00322C7D"/>
    <w:rsid w:val="00327276"/>
    <w:rsid w:val="00334813"/>
    <w:rsid w:val="00344464"/>
    <w:rsid w:val="00347EBC"/>
    <w:rsid w:val="003609B9"/>
    <w:rsid w:val="00364BDF"/>
    <w:rsid w:val="00396681"/>
    <w:rsid w:val="003A282C"/>
    <w:rsid w:val="003B1FE9"/>
    <w:rsid w:val="003B217C"/>
    <w:rsid w:val="003C0FF3"/>
    <w:rsid w:val="003E4A6A"/>
    <w:rsid w:val="003F11D3"/>
    <w:rsid w:val="003F1D6F"/>
    <w:rsid w:val="00410FCE"/>
    <w:rsid w:val="00420411"/>
    <w:rsid w:val="0043054C"/>
    <w:rsid w:val="0043341C"/>
    <w:rsid w:val="00435DA1"/>
    <w:rsid w:val="0043632F"/>
    <w:rsid w:val="00441398"/>
    <w:rsid w:val="004443C2"/>
    <w:rsid w:val="004503D1"/>
    <w:rsid w:val="00461872"/>
    <w:rsid w:val="00461B82"/>
    <w:rsid w:val="004629B6"/>
    <w:rsid w:val="00475F74"/>
    <w:rsid w:val="004A024E"/>
    <w:rsid w:val="004B419A"/>
    <w:rsid w:val="004C388E"/>
    <w:rsid w:val="004D2951"/>
    <w:rsid w:val="004D7953"/>
    <w:rsid w:val="004E0DE2"/>
    <w:rsid w:val="004E1C65"/>
    <w:rsid w:val="004E29C8"/>
    <w:rsid w:val="004E2B4E"/>
    <w:rsid w:val="004E7D9F"/>
    <w:rsid w:val="005125D0"/>
    <w:rsid w:val="00532D30"/>
    <w:rsid w:val="00537D5F"/>
    <w:rsid w:val="00541C0D"/>
    <w:rsid w:val="005713B6"/>
    <w:rsid w:val="00586657"/>
    <w:rsid w:val="005A78E2"/>
    <w:rsid w:val="005B4A47"/>
    <w:rsid w:val="005C1A2B"/>
    <w:rsid w:val="005C735D"/>
    <w:rsid w:val="005C7DED"/>
    <w:rsid w:val="005D13F6"/>
    <w:rsid w:val="005D44B8"/>
    <w:rsid w:val="005E7970"/>
    <w:rsid w:val="00604EAA"/>
    <w:rsid w:val="00617AD0"/>
    <w:rsid w:val="00643672"/>
    <w:rsid w:val="006519AF"/>
    <w:rsid w:val="006627B5"/>
    <w:rsid w:val="00666078"/>
    <w:rsid w:val="00681EA5"/>
    <w:rsid w:val="00687C08"/>
    <w:rsid w:val="00696F27"/>
    <w:rsid w:val="006D5E4B"/>
    <w:rsid w:val="006E14B4"/>
    <w:rsid w:val="006E1AE1"/>
    <w:rsid w:val="00700021"/>
    <w:rsid w:val="00732EF5"/>
    <w:rsid w:val="00751B4F"/>
    <w:rsid w:val="00783A74"/>
    <w:rsid w:val="0079459C"/>
    <w:rsid w:val="007B53D0"/>
    <w:rsid w:val="007E0C88"/>
    <w:rsid w:val="007F2217"/>
    <w:rsid w:val="00822596"/>
    <w:rsid w:val="008336E4"/>
    <w:rsid w:val="00835279"/>
    <w:rsid w:val="008546B2"/>
    <w:rsid w:val="00865D72"/>
    <w:rsid w:val="00866230"/>
    <w:rsid w:val="00885789"/>
    <w:rsid w:val="00891432"/>
    <w:rsid w:val="008A02B0"/>
    <w:rsid w:val="008C0A8D"/>
    <w:rsid w:val="008C2AB9"/>
    <w:rsid w:val="008C39EC"/>
    <w:rsid w:val="008D5226"/>
    <w:rsid w:val="008D799E"/>
    <w:rsid w:val="008E17CA"/>
    <w:rsid w:val="008F283C"/>
    <w:rsid w:val="008F4709"/>
    <w:rsid w:val="008F6047"/>
    <w:rsid w:val="00903041"/>
    <w:rsid w:val="00911902"/>
    <w:rsid w:val="0091228F"/>
    <w:rsid w:val="00933A94"/>
    <w:rsid w:val="00934EB1"/>
    <w:rsid w:val="00941A14"/>
    <w:rsid w:val="00953610"/>
    <w:rsid w:val="00957A7F"/>
    <w:rsid w:val="009609D5"/>
    <w:rsid w:val="0096393A"/>
    <w:rsid w:val="00971545"/>
    <w:rsid w:val="00995FFC"/>
    <w:rsid w:val="009B7A1E"/>
    <w:rsid w:val="009C261A"/>
    <w:rsid w:val="009F1A11"/>
    <w:rsid w:val="009F1B4C"/>
    <w:rsid w:val="009F506E"/>
    <w:rsid w:val="00A00211"/>
    <w:rsid w:val="00A04C22"/>
    <w:rsid w:val="00A11002"/>
    <w:rsid w:val="00A13DF5"/>
    <w:rsid w:val="00A36DA3"/>
    <w:rsid w:val="00A41F32"/>
    <w:rsid w:val="00A441DE"/>
    <w:rsid w:val="00A46AEF"/>
    <w:rsid w:val="00A479A4"/>
    <w:rsid w:val="00A64B73"/>
    <w:rsid w:val="00A91732"/>
    <w:rsid w:val="00A95657"/>
    <w:rsid w:val="00AB4111"/>
    <w:rsid w:val="00AB5757"/>
    <w:rsid w:val="00AD373F"/>
    <w:rsid w:val="00AE3F89"/>
    <w:rsid w:val="00AE4C6D"/>
    <w:rsid w:val="00B501DF"/>
    <w:rsid w:val="00B53B89"/>
    <w:rsid w:val="00B56103"/>
    <w:rsid w:val="00B64E7A"/>
    <w:rsid w:val="00B70894"/>
    <w:rsid w:val="00B752B9"/>
    <w:rsid w:val="00B929D2"/>
    <w:rsid w:val="00BC7C67"/>
    <w:rsid w:val="00BD0C45"/>
    <w:rsid w:val="00BE79DE"/>
    <w:rsid w:val="00C01B9E"/>
    <w:rsid w:val="00C03EF1"/>
    <w:rsid w:val="00C16E02"/>
    <w:rsid w:val="00C2049D"/>
    <w:rsid w:val="00C364EE"/>
    <w:rsid w:val="00C50F96"/>
    <w:rsid w:val="00C62A5D"/>
    <w:rsid w:val="00C65A95"/>
    <w:rsid w:val="00C65E29"/>
    <w:rsid w:val="00C73235"/>
    <w:rsid w:val="00C763D2"/>
    <w:rsid w:val="00C84A1F"/>
    <w:rsid w:val="00C94574"/>
    <w:rsid w:val="00C954B5"/>
    <w:rsid w:val="00CA1AE0"/>
    <w:rsid w:val="00CA4C12"/>
    <w:rsid w:val="00CE133D"/>
    <w:rsid w:val="00CF1878"/>
    <w:rsid w:val="00D02706"/>
    <w:rsid w:val="00D317D5"/>
    <w:rsid w:val="00D43EB2"/>
    <w:rsid w:val="00D633AE"/>
    <w:rsid w:val="00D63F8E"/>
    <w:rsid w:val="00D644FA"/>
    <w:rsid w:val="00D74E82"/>
    <w:rsid w:val="00D75585"/>
    <w:rsid w:val="00D941F8"/>
    <w:rsid w:val="00DA6276"/>
    <w:rsid w:val="00DA65C8"/>
    <w:rsid w:val="00DC3D4D"/>
    <w:rsid w:val="00DC43C9"/>
    <w:rsid w:val="00DF3817"/>
    <w:rsid w:val="00E07689"/>
    <w:rsid w:val="00E15044"/>
    <w:rsid w:val="00E20D6A"/>
    <w:rsid w:val="00E310D3"/>
    <w:rsid w:val="00E338F0"/>
    <w:rsid w:val="00E43410"/>
    <w:rsid w:val="00E52EDF"/>
    <w:rsid w:val="00E53DD5"/>
    <w:rsid w:val="00E63347"/>
    <w:rsid w:val="00E9692C"/>
    <w:rsid w:val="00EB0D1F"/>
    <w:rsid w:val="00EB166A"/>
    <w:rsid w:val="00EB3295"/>
    <w:rsid w:val="00EB6B0C"/>
    <w:rsid w:val="00EC21F6"/>
    <w:rsid w:val="00EE73A4"/>
    <w:rsid w:val="00F1080E"/>
    <w:rsid w:val="00F3021A"/>
    <w:rsid w:val="00F37361"/>
    <w:rsid w:val="00F379E6"/>
    <w:rsid w:val="00F637D0"/>
    <w:rsid w:val="00F65790"/>
    <w:rsid w:val="00F7751A"/>
    <w:rsid w:val="00F973CE"/>
    <w:rsid w:val="00FA6F93"/>
    <w:rsid w:val="00FB4455"/>
    <w:rsid w:val="00FD3E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D83A49"/>
  <w15:docId w15:val="{81678ADA-1F98-43E5-9AFF-746EAA238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9"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
    <w:qFormat/>
    <w:rsid w:val="00AD373F"/>
    <w:pPr>
      <w:spacing w:before="60" w:after="120"/>
    </w:pPr>
    <w:rPr>
      <w:rFonts w:ascii="Calibri" w:hAnsi="Calibri"/>
      <w:sz w:val="22"/>
    </w:rPr>
  </w:style>
  <w:style w:type="paragraph" w:styleId="Heading1">
    <w:name w:val="heading 1"/>
    <w:basedOn w:val="Normal"/>
    <w:next w:val="Normal"/>
    <w:link w:val="Heading1Char"/>
    <w:uiPriority w:val="99"/>
    <w:qFormat/>
    <w:rsid w:val="00AD373F"/>
    <w:pPr>
      <w:keepNext/>
      <w:spacing w:before="360" w:after="60"/>
      <w:contextualSpacing/>
      <w:outlineLvl w:val="0"/>
    </w:pPr>
    <w:rPr>
      <w:rFonts w:eastAsia="SimHei" w:cs="Times New Roman"/>
      <w:bCs/>
      <w:smallCaps/>
      <w:color w:val="139CD8"/>
      <w:sz w:val="32"/>
      <w:szCs w:val="28"/>
    </w:rPr>
  </w:style>
  <w:style w:type="paragraph" w:styleId="Heading2">
    <w:name w:val="heading 2"/>
    <w:basedOn w:val="Normal"/>
    <w:next w:val="Normal"/>
    <w:link w:val="Heading2Char"/>
    <w:uiPriority w:val="99"/>
    <w:qFormat/>
    <w:rsid w:val="00112028"/>
    <w:pPr>
      <w:keepNext/>
      <w:spacing w:before="240" w:after="60" w:line="276" w:lineRule="auto"/>
      <w:outlineLvl w:val="1"/>
    </w:pPr>
    <w:rPr>
      <w:rFonts w:eastAsia="SimSun" w:cs="Times New Roman"/>
      <w:b/>
      <w:color w:val="4D4D4F" w:themeColor="text2"/>
      <w:sz w:val="28"/>
      <w:szCs w:val="21"/>
    </w:rPr>
  </w:style>
  <w:style w:type="paragraph" w:styleId="Heading3">
    <w:name w:val="heading 3"/>
    <w:basedOn w:val="Normal"/>
    <w:next w:val="Normal"/>
    <w:link w:val="Heading3Char"/>
    <w:uiPriority w:val="99"/>
    <w:qFormat/>
    <w:rsid w:val="004E29C8"/>
    <w:pPr>
      <w:keepNext/>
      <w:spacing w:before="120" w:after="0" w:line="276" w:lineRule="auto"/>
      <w:outlineLvl w:val="2"/>
    </w:pPr>
    <w:rPr>
      <w:rFonts w:eastAsia="SimSun" w:cs="Times New Roman"/>
      <w:b/>
      <w:color w:val="139CD8" w:themeColor="accent1"/>
      <w:sz w:val="26"/>
      <w:szCs w:val="21"/>
    </w:rPr>
  </w:style>
  <w:style w:type="paragraph" w:styleId="Heading4">
    <w:name w:val="heading 4"/>
    <w:basedOn w:val="Normal"/>
    <w:next w:val="Normal"/>
    <w:link w:val="Heading4Char"/>
    <w:uiPriority w:val="99"/>
    <w:qFormat/>
    <w:rsid w:val="004E29C8"/>
    <w:pPr>
      <w:keepNext/>
      <w:keepLines/>
      <w:spacing w:before="12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9"/>
    <w:unhideWhenUsed/>
    <w:qFormat/>
    <w:rsid w:val="00284300"/>
    <w:pPr>
      <w:keepNext/>
      <w:keepLines/>
      <w:spacing w:before="240" w:after="0"/>
      <w:outlineLvl w:val="4"/>
    </w:pPr>
    <w:rPr>
      <w:rFonts w:asciiTheme="majorHAnsi" w:eastAsiaTheme="majorEastAsia" w:hAnsiTheme="majorHAnsi" w:cstheme="majorBidi"/>
      <w:color w:val="0E74A1" w:themeColor="accent1" w:themeShade="BF"/>
      <w:sz w:val="24"/>
    </w:rPr>
  </w:style>
  <w:style w:type="paragraph" w:styleId="Heading6">
    <w:name w:val="heading 6"/>
    <w:basedOn w:val="Normal"/>
    <w:next w:val="Normal"/>
    <w:link w:val="Heading6Char"/>
    <w:uiPriority w:val="99"/>
    <w:semiHidden/>
    <w:unhideWhenUsed/>
    <w:qFormat/>
    <w:rsid w:val="00284300"/>
    <w:pPr>
      <w:keepNext/>
      <w:keepLines/>
      <w:spacing w:before="240" w:after="0"/>
      <w:outlineLvl w:val="5"/>
    </w:pPr>
    <w:rPr>
      <w:rFonts w:asciiTheme="majorHAnsi" w:eastAsiaTheme="majorEastAsia" w:hAnsiTheme="majorHAnsi" w:cstheme="majorBidi"/>
      <w:color w:val="094D6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0C88"/>
    <w:rPr>
      <w:rFonts w:ascii="Lucida Grande" w:hAnsi="Lucida Grande"/>
      <w:sz w:val="18"/>
      <w:szCs w:val="18"/>
    </w:rPr>
  </w:style>
  <w:style w:type="character" w:customStyle="1" w:styleId="BalloonTextChar">
    <w:name w:val="Balloon Text Char"/>
    <w:basedOn w:val="DefaultParagraphFont"/>
    <w:link w:val="BalloonText"/>
    <w:uiPriority w:val="99"/>
    <w:semiHidden/>
    <w:rsid w:val="007E0C88"/>
    <w:rPr>
      <w:rFonts w:ascii="Lucida Grande" w:hAnsi="Lucida Grande"/>
      <w:sz w:val="18"/>
      <w:szCs w:val="18"/>
    </w:rPr>
  </w:style>
  <w:style w:type="paragraph" w:styleId="Header">
    <w:name w:val="header"/>
    <w:basedOn w:val="Normal"/>
    <w:link w:val="HeaderChar"/>
    <w:uiPriority w:val="99"/>
    <w:unhideWhenUsed/>
    <w:rsid w:val="00284300"/>
    <w:pPr>
      <w:tabs>
        <w:tab w:val="center" w:pos="4680"/>
        <w:tab w:val="right" w:pos="9360"/>
      </w:tabs>
    </w:pPr>
  </w:style>
  <w:style w:type="character" w:customStyle="1" w:styleId="HeaderChar">
    <w:name w:val="Header Char"/>
    <w:basedOn w:val="DefaultParagraphFont"/>
    <w:link w:val="Header"/>
    <w:uiPriority w:val="99"/>
    <w:rsid w:val="00284300"/>
    <w:rPr>
      <w:rFonts w:ascii="Calibri" w:hAnsi="Calibri"/>
      <w:sz w:val="22"/>
    </w:rPr>
  </w:style>
  <w:style w:type="paragraph" w:customStyle="1" w:styleId="TableTextIndent">
    <w:name w:val="Table Text Indent"/>
    <w:basedOn w:val="TableText"/>
    <w:uiPriority w:val="10"/>
    <w:qFormat/>
    <w:rsid w:val="00284300"/>
    <w:pPr>
      <w:ind w:left="720"/>
      <w:contextualSpacing/>
    </w:pPr>
  </w:style>
  <w:style w:type="paragraph" w:styleId="Footer">
    <w:name w:val="footer"/>
    <w:basedOn w:val="Normal"/>
    <w:link w:val="FooterChar"/>
    <w:uiPriority w:val="99"/>
    <w:unhideWhenUsed/>
    <w:rsid w:val="00284300"/>
    <w:pPr>
      <w:tabs>
        <w:tab w:val="center" w:pos="4680"/>
        <w:tab w:val="right" w:pos="9360"/>
      </w:tabs>
      <w:spacing w:before="0" w:after="0"/>
    </w:pPr>
  </w:style>
  <w:style w:type="paragraph" w:customStyle="1" w:styleId="Default">
    <w:name w:val="Default"/>
    <w:unhideWhenUsed/>
    <w:rsid w:val="00284300"/>
    <w:pPr>
      <w:autoSpaceDE w:val="0"/>
      <w:autoSpaceDN w:val="0"/>
      <w:adjustRightInd w:val="0"/>
    </w:pPr>
    <w:rPr>
      <w:rFonts w:ascii="Frutiger LT 47 LightCn" w:hAnsi="Frutiger LT 47 LightCn" w:cs="Frutiger LT 47 LightCn"/>
      <w:color w:val="000000"/>
    </w:rPr>
  </w:style>
  <w:style w:type="paragraph" w:customStyle="1" w:styleId="Pa0">
    <w:name w:val="Pa0"/>
    <w:basedOn w:val="Default"/>
    <w:next w:val="Default"/>
    <w:uiPriority w:val="99"/>
    <w:rsid w:val="00284300"/>
    <w:pPr>
      <w:spacing w:line="241" w:lineRule="atLeast"/>
    </w:pPr>
    <w:rPr>
      <w:rFonts w:cstheme="minorBidi"/>
      <w:color w:val="auto"/>
    </w:rPr>
  </w:style>
  <w:style w:type="character" w:customStyle="1" w:styleId="A0">
    <w:name w:val="A0"/>
    <w:uiPriority w:val="99"/>
    <w:rsid w:val="007E0C88"/>
    <w:rPr>
      <w:rFonts w:cs="Frutiger LT 47 LightCn"/>
      <w:color w:val="211D1E"/>
      <w:sz w:val="18"/>
      <w:szCs w:val="18"/>
    </w:rPr>
  </w:style>
  <w:style w:type="paragraph" w:customStyle="1" w:styleId="BasicParagraph">
    <w:name w:val="[Basic Paragraph]"/>
    <w:basedOn w:val="Normal"/>
    <w:uiPriority w:val="99"/>
    <w:rsid w:val="007E0C88"/>
    <w:pPr>
      <w:autoSpaceDE w:val="0"/>
      <w:autoSpaceDN w:val="0"/>
      <w:adjustRightInd w:val="0"/>
      <w:spacing w:line="288" w:lineRule="auto"/>
      <w:textAlignment w:val="center"/>
    </w:pPr>
    <w:rPr>
      <w:rFonts w:ascii="Minion Pro" w:hAnsi="Minion Pro" w:cs="Minion Pro"/>
      <w:color w:val="000000"/>
    </w:rPr>
  </w:style>
  <w:style w:type="character" w:customStyle="1" w:styleId="Heading1Char">
    <w:name w:val="Heading 1 Char"/>
    <w:basedOn w:val="DefaultParagraphFont"/>
    <w:link w:val="Heading1"/>
    <w:uiPriority w:val="99"/>
    <w:rsid w:val="00AD373F"/>
    <w:rPr>
      <w:rFonts w:ascii="Calibri" w:eastAsia="SimHei" w:hAnsi="Calibri" w:cs="Times New Roman"/>
      <w:bCs/>
      <w:smallCaps/>
      <w:color w:val="139CD8"/>
      <w:sz w:val="32"/>
      <w:szCs w:val="28"/>
    </w:rPr>
  </w:style>
  <w:style w:type="character" w:customStyle="1" w:styleId="Heading2Char">
    <w:name w:val="Heading 2 Char"/>
    <w:basedOn w:val="DefaultParagraphFont"/>
    <w:link w:val="Heading2"/>
    <w:uiPriority w:val="99"/>
    <w:rsid w:val="00112028"/>
    <w:rPr>
      <w:rFonts w:ascii="Calibri" w:eastAsia="SimSun" w:hAnsi="Calibri" w:cs="Times New Roman"/>
      <w:b/>
      <w:color w:val="4D4D4F" w:themeColor="text2"/>
      <w:sz w:val="28"/>
      <w:szCs w:val="21"/>
    </w:rPr>
  </w:style>
  <w:style w:type="character" w:customStyle="1" w:styleId="Heading3Char">
    <w:name w:val="Heading 3 Char"/>
    <w:basedOn w:val="DefaultParagraphFont"/>
    <w:link w:val="Heading3"/>
    <w:uiPriority w:val="99"/>
    <w:rsid w:val="004E29C8"/>
    <w:rPr>
      <w:rFonts w:ascii="Calibri" w:eastAsia="SimSun" w:hAnsi="Calibri" w:cs="Times New Roman"/>
      <w:b/>
      <w:color w:val="139CD8" w:themeColor="accent1"/>
      <w:sz w:val="26"/>
      <w:szCs w:val="21"/>
    </w:rPr>
  </w:style>
  <w:style w:type="paragraph" w:customStyle="1" w:styleId="SecondaryTitle">
    <w:name w:val="Secondary Title"/>
    <w:basedOn w:val="Subtitle"/>
    <w:qFormat/>
    <w:rsid w:val="00284300"/>
    <w:pPr>
      <w:pBdr>
        <w:bottom w:val="single" w:sz="4" w:space="1" w:color="D9D9D9" w:themeColor="background1" w:themeShade="D9"/>
      </w:pBdr>
      <w:tabs>
        <w:tab w:val="right" w:pos="10080"/>
      </w:tabs>
      <w:spacing w:before="120" w:after="480"/>
    </w:pPr>
    <w:rPr>
      <w:sz w:val="28"/>
    </w:rPr>
  </w:style>
  <w:style w:type="paragraph" w:customStyle="1" w:styleId="MainTitle">
    <w:name w:val="Main Title"/>
    <w:basedOn w:val="Normal"/>
    <w:qFormat/>
    <w:rsid w:val="00284300"/>
    <w:pPr>
      <w:spacing w:before="480" w:after="0"/>
    </w:pPr>
    <w:rPr>
      <w:color w:val="0F103F" w:themeColor="text1"/>
      <w:sz w:val="48"/>
    </w:rPr>
  </w:style>
  <w:style w:type="paragraph" w:customStyle="1" w:styleId="Bullet">
    <w:name w:val="_Bullet"/>
    <w:basedOn w:val="Normal"/>
    <w:link w:val="BulletChar"/>
    <w:uiPriority w:val="3"/>
    <w:rsid w:val="00284300"/>
    <w:pPr>
      <w:numPr>
        <w:numId w:val="39"/>
      </w:numPr>
      <w:spacing w:before="0" w:after="0"/>
      <w:ind w:hanging="360"/>
      <w:contextualSpacing/>
    </w:pPr>
    <w:rPr>
      <w:rFonts w:eastAsia="SimSun" w:cs="Times New Roman"/>
      <w:szCs w:val="20"/>
    </w:rPr>
  </w:style>
  <w:style w:type="paragraph" w:customStyle="1" w:styleId="2ndBullet">
    <w:name w:val="_2nd Bullet"/>
    <w:uiPriority w:val="4"/>
    <w:qFormat/>
    <w:rsid w:val="007E0C88"/>
    <w:pPr>
      <w:numPr>
        <w:numId w:val="41"/>
      </w:numPr>
    </w:pPr>
    <w:rPr>
      <w:rFonts w:ascii="Calibri" w:eastAsia="SimSun" w:hAnsi="Calibri" w:cs="Times New Roman"/>
      <w:sz w:val="22"/>
      <w:szCs w:val="20"/>
    </w:rPr>
  </w:style>
  <w:style w:type="paragraph" w:customStyle="1" w:styleId="3rdBullet">
    <w:name w:val="_3rd Bullet"/>
    <w:uiPriority w:val="4"/>
    <w:qFormat/>
    <w:rsid w:val="007E0C88"/>
    <w:pPr>
      <w:numPr>
        <w:numId w:val="42"/>
      </w:numPr>
    </w:pPr>
    <w:rPr>
      <w:rFonts w:ascii="Calibri" w:eastAsia="SimSun" w:hAnsi="Calibri" w:cs="Times New Roman"/>
      <w:sz w:val="22"/>
      <w:szCs w:val="20"/>
    </w:rPr>
  </w:style>
  <w:style w:type="character" w:customStyle="1" w:styleId="Heading4Char">
    <w:name w:val="Heading 4 Char"/>
    <w:basedOn w:val="DefaultParagraphFont"/>
    <w:link w:val="Heading4"/>
    <w:uiPriority w:val="99"/>
    <w:rsid w:val="004E29C8"/>
    <w:rPr>
      <w:rFonts w:asciiTheme="majorHAnsi" w:eastAsiaTheme="majorEastAsia" w:hAnsiTheme="majorHAnsi" w:cstheme="majorBidi"/>
      <w:b/>
      <w:i/>
      <w:iCs/>
    </w:rPr>
  </w:style>
  <w:style w:type="character" w:styleId="Hyperlink">
    <w:name w:val="Hyperlink"/>
    <w:aliases w:val="Laird Hyperlink"/>
    <w:uiPriority w:val="99"/>
    <w:unhideWhenUsed/>
    <w:qFormat/>
    <w:rsid w:val="00284300"/>
    <w:rPr>
      <w:rFonts w:asciiTheme="majorHAnsi" w:hAnsiTheme="majorHAnsi"/>
      <w:color w:val="4F52D5" w:themeColor="text1" w:themeTint="80"/>
      <w:u w:val="none"/>
    </w:rPr>
  </w:style>
  <w:style w:type="paragraph" w:customStyle="1" w:styleId="TableHead">
    <w:name w:val="Table Head"/>
    <w:basedOn w:val="TableText"/>
    <w:uiPriority w:val="10"/>
    <w:qFormat/>
    <w:rsid w:val="00247B33"/>
    <w:pPr>
      <w:spacing w:before="60" w:after="60"/>
    </w:pPr>
    <w:rPr>
      <w:b/>
      <w:color w:val="000000"/>
      <w:szCs w:val="18"/>
    </w:rPr>
  </w:style>
  <w:style w:type="character" w:customStyle="1" w:styleId="Heading5Char">
    <w:name w:val="Heading 5 Char"/>
    <w:basedOn w:val="DefaultParagraphFont"/>
    <w:link w:val="Heading5"/>
    <w:uiPriority w:val="99"/>
    <w:rsid w:val="00284300"/>
    <w:rPr>
      <w:rFonts w:asciiTheme="majorHAnsi" w:eastAsiaTheme="majorEastAsia" w:hAnsiTheme="majorHAnsi" w:cstheme="majorBidi"/>
      <w:color w:val="0E74A1" w:themeColor="accent1" w:themeShade="BF"/>
    </w:rPr>
  </w:style>
  <w:style w:type="paragraph" w:customStyle="1" w:styleId="FigureCaption">
    <w:name w:val="Figure Caption"/>
    <w:basedOn w:val="Caption"/>
    <w:next w:val="Normal"/>
    <w:uiPriority w:val="8"/>
    <w:qFormat/>
    <w:rsid w:val="00A46AEF"/>
    <w:pPr>
      <w:spacing w:before="0" w:after="240"/>
    </w:pPr>
    <w:rPr>
      <w:rFonts w:eastAsia="PMingLiU" w:cs="Times New Roman"/>
      <w:b/>
      <w:bCs/>
      <w:iCs w:val="0"/>
      <w:szCs w:val="20"/>
    </w:rPr>
  </w:style>
  <w:style w:type="paragraph" w:customStyle="1" w:styleId="Note">
    <w:name w:val="Note"/>
    <w:basedOn w:val="Normal"/>
    <w:uiPriority w:val="7"/>
    <w:qFormat/>
    <w:rsid w:val="00284300"/>
    <w:pPr>
      <w:pBdr>
        <w:top w:val="single" w:sz="2" w:space="6" w:color="auto"/>
        <w:bottom w:val="single" w:sz="2" w:space="6" w:color="auto"/>
      </w:pBdr>
      <w:spacing w:after="240" w:line="240" w:lineRule="exact"/>
      <w:ind w:left="900" w:hanging="900"/>
    </w:pPr>
    <w:rPr>
      <w:rFonts w:eastAsia="Arial" w:cs="Arial"/>
      <w:szCs w:val="20"/>
      <w:lang w:val="en-GB"/>
    </w:rPr>
  </w:style>
  <w:style w:type="paragraph" w:customStyle="1" w:styleId="TableText">
    <w:name w:val="Table Text"/>
    <w:basedOn w:val="Normal"/>
    <w:uiPriority w:val="10"/>
    <w:qFormat/>
    <w:rsid w:val="00A36DA3"/>
    <w:pPr>
      <w:spacing w:before="40" w:after="40" w:line="240" w:lineRule="exact"/>
    </w:pPr>
    <w:rPr>
      <w:rFonts w:eastAsia="Arial" w:cs="Arial"/>
      <w:szCs w:val="20"/>
      <w:lang w:val="en-GB"/>
    </w:rPr>
  </w:style>
  <w:style w:type="paragraph" w:customStyle="1" w:styleId="Image">
    <w:name w:val="Image"/>
    <w:uiPriority w:val="9"/>
    <w:qFormat/>
    <w:rsid w:val="00247B33"/>
    <w:rPr>
      <w:rFonts w:ascii="Calibri" w:eastAsia="SimSun" w:hAnsi="Calibri" w:cs="Times New Roman"/>
      <w:b/>
      <w:color w:val="4D4D4F" w:themeColor="text2"/>
      <w:sz w:val="22"/>
      <w:szCs w:val="20"/>
    </w:rPr>
  </w:style>
  <w:style w:type="paragraph" w:customStyle="1" w:styleId="TableCaption">
    <w:name w:val="Table Caption"/>
    <w:basedOn w:val="FigureCaption"/>
    <w:uiPriority w:val="8"/>
    <w:qFormat/>
    <w:rsid w:val="00284300"/>
    <w:pPr>
      <w:keepNext/>
      <w:spacing w:before="240" w:after="0"/>
    </w:pPr>
  </w:style>
  <w:style w:type="character" w:customStyle="1" w:styleId="CrossReference">
    <w:name w:val="Cross Reference"/>
    <w:uiPriority w:val="99"/>
    <w:qFormat/>
    <w:rsid w:val="00284300"/>
    <w:rPr>
      <w:rFonts w:asciiTheme="majorHAnsi" w:hAnsiTheme="majorHAnsi"/>
      <w:color w:val="139CD8" w:themeColor="accent1"/>
    </w:rPr>
  </w:style>
  <w:style w:type="table" w:customStyle="1" w:styleId="LairdTable">
    <w:name w:val="Laird Table"/>
    <w:basedOn w:val="TableNormal"/>
    <w:uiPriority w:val="99"/>
    <w:rsid w:val="00284300"/>
    <w:rPr>
      <w:rFonts w:ascii="Calibri" w:hAnsi="Calibri"/>
    </w:rPr>
    <w:tblPr>
      <w:tblStyleRowBandSize w:val="1"/>
      <w:tblBorders>
        <w:bottom w:val="single" w:sz="4" w:space="0" w:color="139CD8" w:themeColor="accent1"/>
        <w:insideH w:val="single" w:sz="4" w:space="0" w:color="139CD8" w:themeColor="accent1"/>
      </w:tblBorders>
    </w:tblPr>
    <w:tblStylePr w:type="firstRow">
      <w:tblPr/>
      <w:tcPr>
        <w:tcBorders>
          <w:insideV w:val="single" w:sz="4" w:space="0" w:color="FFFFFF" w:themeColor="background1"/>
        </w:tcBorders>
        <w:shd w:val="clear" w:color="auto" w:fill="139CD8" w:themeFill="accent1"/>
      </w:tcPr>
    </w:tblStylePr>
    <w:tblStylePr w:type="band2Horz">
      <w:tblPr/>
      <w:tcPr>
        <w:shd w:val="clear" w:color="auto" w:fill="F2F2F2" w:themeFill="background1" w:themeFillShade="F2"/>
      </w:tcPr>
    </w:tblStylePr>
  </w:style>
  <w:style w:type="paragraph" w:styleId="Caption">
    <w:name w:val="caption"/>
    <w:basedOn w:val="Normal"/>
    <w:next w:val="Normal"/>
    <w:uiPriority w:val="35"/>
    <w:unhideWhenUsed/>
    <w:qFormat/>
    <w:rsid w:val="007E0C88"/>
    <w:pPr>
      <w:spacing w:after="200"/>
    </w:pPr>
    <w:rPr>
      <w:i/>
      <w:iCs/>
      <w:sz w:val="18"/>
      <w:szCs w:val="18"/>
    </w:rPr>
  </w:style>
  <w:style w:type="paragraph" w:styleId="ListParagraph">
    <w:name w:val="List Paragraph"/>
    <w:basedOn w:val="Normal"/>
    <w:uiPriority w:val="99"/>
    <w:rsid w:val="00284300"/>
    <w:pPr>
      <w:ind w:left="720"/>
      <w:contextualSpacing/>
    </w:pPr>
  </w:style>
  <w:style w:type="table" w:styleId="TableGrid">
    <w:name w:val="Table Grid"/>
    <w:basedOn w:val="TableNormal"/>
    <w:uiPriority w:val="59"/>
    <w:rsid w:val="002843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rsid w:val="00284300"/>
    <w:pPr>
      <w:numPr>
        <w:ilvl w:val="1"/>
      </w:numPr>
      <w:spacing w:before="0" w:after="240"/>
    </w:pPr>
    <w:rPr>
      <w:rFonts w:asciiTheme="majorHAnsi" w:hAnsiTheme="majorHAnsi"/>
      <w:i/>
      <w:color w:val="A6A6A6" w:themeColor="background1" w:themeShade="A6"/>
      <w:sz w:val="32"/>
      <w:szCs w:val="22"/>
    </w:rPr>
  </w:style>
  <w:style w:type="character" w:customStyle="1" w:styleId="SubtitleChar">
    <w:name w:val="Subtitle Char"/>
    <w:basedOn w:val="DefaultParagraphFont"/>
    <w:link w:val="Subtitle"/>
    <w:rsid w:val="00284300"/>
    <w:rPr>
      <w:rFonts w:asciiTheme="majorHAnsi" w:hAnsiTheme="majorHAnsi"/>
      <w:i/>
      <w:color w:val="A6A6A6" w:themeColor="background1" w:themeShade="A6"/>
      <w:sz w:val="32"/>
      <w:szCs w:val="22"/>
    </w:rPr>
  </w:style>
  <w:style w:type="character" w:styleId="Strong">
    <w:name w:val="Strong"/>
    <w:basedOn w:val="DefaultParagraphFont"/>
    <w:uiPriority w:val="99"/>
    <w:rsid w:val="00284300"/>
    <w:rPr>
      <w:rFonts w:asciiTheme="majorHAnsi" w:hAnsiTheme="majorHAnsi"/>
      <w:b/>
      <w:bCs/>
    </w:rPr>
  </w:style>
  <w:style w:type="character" w:styleId="SubtleEmphasis">
    <w:name w:val="Subtle Emphasis"/>
    <w:basedOn w:val="DefaultParagraphFont"/>
    <w:uiPriority w:val="99"/>
    <w:rsid w:val="00284300"/>
    <w:rPr>
      <w:rFonts w:asciiTheme="majorHAnsi" w:hAnsiTheme="majorHAnsi"/>
      <w:i/>
      <w:iCs/>
      <w:color w:val="242696" w:themeColor="text1" w:themeTint="BF"/>
    </w:rPr>
  </w:style>
  <w:style w:type="character" w:styleId="Emphasis">
    <w:name w:val="Emphasis"/>
    <w:basedOn w:val="DefaultParagraphFont"/>
    <w:uiPriority w:val="99"/>
    <w:rsid w:val="00284300"/>
    <w:rPr>
      <w:rFonts w:asciiTheme="majorHAnsi" w:hAnsiTheme="majorHAnsi"/>
      <w:i/>
      <w:iCs/>
    </w:rPr>
  </w:style>
  <w:style w:type="character" w:styleId="IntenseEmphasis">
    <w:name w:val="Intense Emphasis"/>
    <w:basedOn w:val="DefaultParagraphFont"/>
    <w:uiPriority w:val="99"/>
    <w:rsid w:val="00284300"/>
    <w:rPr>
      <w:rFonts w:asciiTheme="majorHAnsi" w:hAnsiTheme="majorHAnsi"/>
      <w:i/>
      <w:iCs/>
      <w:color w:val="139CD8" w:themeColor="accent1"/>
    </w:rPr>
  </w:style>
  <w:style w:type="paragraph" w:styleId="Quote">
    <w:name w:val="Quote"/>
    <w:basedOn w:val="Normal"/>
    <w:next w:val="Normal"/>
    <w:link w:val="QuoteChar"/>
    <w:uiPriority w:val="99"/>
    <w:rsid w:val="00284300"/>
    <w:pPr>
      <w:spacing w:before="200" w:after="160"/>
      <w:ind w:left="864" w:right="864"/>
      <w:jc w:val="center"/>
    </w:pPr>
    <w:rPr>
      <w:rFonts w:asciiTheme="majorHAnsi" w:hAnsiTheme="majorHAnsi"/>
      <w:i/>
      <w:iCs/>
      <w:color w:val="242696" w:themeColor="text1" w:themeTint="BF"/>
    </w:rPr>
  </w:style>
  <w:style w:type="character" w:customStyle="1" w:styleId="QuoteChar">
    <w:name w:val="Quote Char"/>
    <w:basedOn w:val="DefaultParagraphFont"/>
    <w:link w:val="Quote"/>
    <w:uiPriority w:val="99"/>
    <w:rsid w:val="00284300"/>
    <w:rPr>
      <w:rFonts w:asciiTheme="majorHAnsi" w:hAnsiTheme="majorHAnsi"/>
      <w:i/>
      <w:iCs/>
      <w:color w:val="242696" w:themeColor="text1" w:themeTint="BF"/>
      <w:sz w:val="22"/>
    </w:rPr>
  </w:style>
  <w:style w:type="paragraph" w:styleId="IntenseQuote">
    <w:name w:val="Intense Quote"/>
    <w:basedOn w:val="Normal"/>
    <w:next w:val="Normal"/>
    <w:link w:val="IntenseQuoteChar"/>
    <w:uiPriority w:val="99"/>
    <w:rsid w:val="00284300"/>
    <w:pPr>
      <w:pBdr>
        <w:top w:val="single" w:sz="4" w:space="10" w:color="139CD8" w:themeColor="accent1"/>
        <w:bottom w:val="single" w:sz="4" w:space="10" w:color="139CD8" w:themeColor="accent1"/>
      </w:pBdr>
      <w:spacing w:before="360" w:after="360"/>
      <w:ind w:left="864" w:right="864"/>
      <w:jc w:val="center"/>
    </w:pPr>
    <w:rPr>
      <w:i/>
      <w:iCs/>
      <w:color w:val="139CD8" w:themeColor="accent1"/>
    </w:rPr>
  </w:style>
  <w:style w:type="character" w:customStyle="1" w:styleId="IntenseQuoteChar">
    <w:name w:val="Intense Quote Char"/>
    <w:basedOn w:val="DefaultParagraphFont"/>
    <w:link w:val="IntenseQuote"/>
    <w:uiPriority w:val="99"/>
    <w:rsid w:val="00284300"/>
    <w:rPr>
      <w:rFonts w:ascii="Calibri" w:hAnsi="Calibri"/>
      <w:i/>
      <w:iCs/>
      <w:color w:val="139CD8" w:themeColor="accent1"/>
      <w:sz w:val="22"/>
    </w:rPr>
  </w:style>
  <w:style w:type="character" w:styleId="SubtleReference">
    <w:name w:val="Subtle Reference"/>
    <w:basedOn w:val="DefaultParagraphFont"/>
    <w:uiPriority w:val="99"/>
    <w:rsid w:val="00284300"/>
    <w:rPr>
      <w:rFonts w:asciiTheme="majorHAnsi" w:hAnsiTheme="majorHAnsi"/>
      <w:smallCaps/>
      <w:color w:val="2C2FB9" w:themeColor="text1" w:themeTint="A5"/>
    </w:rPr>
  </w:style>
  <w:style w:type="character" w:styleId="IntenseReference">
    <w:name w:val="Intense Reference"/>
    <w:basedOn w:val="DefaultParagraphFont"/>
    <w:uiPriority w:val="99"/>
    <w:qFormat/>
    <w:rsid w:val="00284300"/>
    <w:rPr>
      <w:rFonts w:asciiTheme="majorHAnsi" w:hAnsiTheme="majorHAnsi"/>
      <w:b/>
      <w:bCs/>
      <w:smallCaps/>
      <w:color w:val="139CD8" w:themeColor="accent1"/>
      <w:spacing w:val="5"/>
    </w:rPr>
  </w:style>
  <w:style w:type="paragraph" w:customStyle="1" w:styleId="RevHistoryTitle">
    <w:name w:val="Rev History Title"/>
    <w:uiPriority w:val="6"/>
    <w:qFormat/>
    <w:rsid w:val="00284300"/>
    <w:rPr>
      <w:rFonts w:asciiTheme="majorHAnsi" w:eastAsiaTheme="majorEastAsia" w:hAnsiTheme="majorHAnsi" w:cstheme="majorBidi"/>
      <w:b/>
      <w:caps/>
    </w:rPr>
  </w:style>
  <w:style w:type="paragraph" w:customStyle="1" w:styleId="OrderedList">
    <w:name w:val="Ordered List"/>
    <w:link w:val="OrderedListChar"/>
    <w:uiPriority w:val="5"/>
    <w:qFormat/>
    <w:rsid w:val="00A46AEF"/>
    <w:pPr>
      <w:numPr>
        <w:numId w:val="43"/>
      </w:numPr>
      <w:ind w:left="504"/>
    </w:pPr>
    <w:rPr>
      <w:rFonts w:ascii="Calibri" w:eastAsia="SimSun" w:hAnsi="Calibri" w:cs="Times New Roman"/>
      <w:sz w:val="22"/>
      <w:szCs w:val="20"/>
    </w:rPr>
  </w:style>
  <w:style w:type="character" w:customStyle="1" w:styleId="apple-style-span">
    <w:name w:val="apple-style-span"/>
    <w:rsid w:val="007E0C88"/>
  </w:style>
  <w:style w:type="paragraph" w:customStyle="1" w:styleId="FooterText">
    <w:name w:val="FooterText"/>
    <w:basedOn w:val="Normal"/>
    <w:uiPriority w:val="6"/>
    <w:qFormat/>
    <w:rsid w:val="00284300"/>
    <w:pPr>
      <w:spacing w:before="0" w:after="0" w:line="220" w:lineRule="exact"/>
    </w:pPr>
    <w:rPr>
      <w:noProof/>
      <w:color w:val="139CD8" w:themeColor="accent1"/>
      <w:sz w:val="18"/>
    </w:rPr>
  </w:style>
  <w:style w:type="paragraph" w:customStyle="1" w:styleId="Code">
    <w:name w:val="Code"/>
    <w:basedOn w:val="Normal"/>
    <w:uiPriority w:val="99"/>
    <w:qFormat/>
    <w:rsid w:val="00284300"/>
    <w:pPr>
      <w:shd w:val="clear" w:color="auto" w:fill="D9D9D9" w:themeFill="background1" w:themeFillShade="D9"/>
      <w:spacing w:before="0" w:after="0"/>
      <w:ind w:left="90"/>
      <w:contextualSpacing/>
    </w:pPr>
    <w:rPr>
      <w:rFonts w:ascii="Courier New" w:hAnsi="Courier New"/>
    </w:rPr>
  </w:style>
  <w:style w:type="character" w:customStyle="1" w:styleId="BulletChar">
    <w:name w:val="_Bullet Char"/>
    <w:basedOn w:val="DefaultParagraphFont"/>
    <w:link w:val="Bullet"/>
    <w:uiPriority w:val="3"/>
    <w:rsid w:val="00284300"/>
    <w:rPr>
      <w:rFonts w:ascii="Calibri" w:eastAsia="SimSun" w:hAnsi="Calibri" w:cs="Times New Roman"/>
      <w:sz w:val="22"/>
      <w:szCs w:val="20"/>
    </w:rPr>
  </w:style>
  <w:style w:type="character" w:customStyle="1" w:styleId="OrderedListChar">
    <w:name w:val="Ordered List Char"/>
    <w:basedOn w:val="DefaultParagraphFont"/>
    <w:link w:val="OrderedList"/>
    <w:uiPriority w:val="5"/>
    <w:rsid w:val="00A46AEF"/>
    <w:rPr>
      <w:rFonts w:ascii="Calibri" w:eastAsia="SimSun" w:hAnsi="Calibri" w:cs="Times New Roman"/>
      <w:sz w:val="22"/>
      <w:szCs w:val="20"/>
    </w:rPr>
  </w:style>
  <w:style w:type="character" w:customStyle="1" w:styleId="FooterChar">
    <w:name w:val="Footer Char"/>
    <w:basedOn w:val="DefaultParagraphFont"/>
    <w:link w:val="Footer"/>
    <w:uiPriority w:val="99"/>
    <w:rsid w:val="00284300"/>
    <w:rPr>
      <w:rFonts w:ascii="Calibri" w:hAnsi="Calibri"/>
      <w:sz w:val="22"/>
    </w:rPr>
  </w:style>
  <w:style w:type="paragraph" w:customStyle="1" w:styleId="Warning">
    <w:name w:val="Warning"/>
    <w:basedOn w:val="Note"/>
    <w:uiPriority w:val="99"/>
    <w:qFormat/>
    <w:rsid w:val="00284300"/>
    <w:rPr>
      <w:color w:val="FF0000"/>
    </w:rPr>
  </w:style>
  <w:style w:type="paragraph" w:customStyle="1" w:styleId="TOCTitle">
    <w:name w:val="TOC Title"/>
    <w:basedOn w:val="Normal"/>
    <w:uiPriority w:val="99"/>
    <w:qFormat/>
    <w:rsid w:val="00284300"/>
    <w:rPr>
      <w:color w:val="139CD8" w:themeColor="accent1"/>
      <w:sz w:val="32"/>
    </w:rPr>
  </w:style>
  <w:style w:type="character" w:customStyle="1" w:styleId="Heading6Char">
    <w:name w:val="Heading 6 Char"/>
    <w:basedOn w:val="DefaultParagraphFont"/>
    <w:link w:val="Heading6"/>
    <w:uiPriority w:val="99"/>
    <w:semiHidden/>
    <w:rsid w:val="00284300"/>
    <w:rPr>
      <w:rFonts w:asciiTheme="majorHAnsi" w:eastAsiaTheme="majorEastAsia" w:hAnsiTheme="majorHAnsi" w:cstheme="majorBidi"/>
      <w:color w:val="094D6B" w:themeColor="accent1" w:themeShade="7F"/>
      <w:sz w:val="22"/>
    </w:rPr>
  </w:style>
  <w:style w:type="paragraph" w:customStyle="1" w:styleId="Title-ProductName">
    <w:name w:val="Title - Product Name"/>
    <w:basedOn w:val="MainTitle"/>
    <w:qFormat/>
    <w:rsid w:val="00284300"/>
    <w:pPr>
      <w:spacing w:before="0"/>
    </w:pPr>
    <w:rPr>
      <w:sz w:val="32"/>
    </w:rPr>
  </w:style>
  <w:style w:type="paragraph" w:customStyle="1" w:styleId="HeaderTitle">
    <w:name w:val="Header Title"/>
    <w:basedOn w:val="Title-ProductName"/>
    <w:uiPriority w:val="1"/>
    <w:qFormat/>
    <w:rsid w:val="00284300"/>
    <w:rPr>
      <w:b/>
      <w:noProof/>
      <w:sz w:val="24"/>
    </w:rPr>
  </w:style>
  <w:style w:type="paragraph" w:customStyle="1" w:styleId="HeaderSubtitle">
    <w:name w:val="Header Subtitle"/>
    <w:basedOn w:val="HeaderTitle"/>
    <w:uiPriority w:val="1"/>
    <w:qFormat/>
    <w:rsid w:val="00284300"/>
    <w:rPr>
      <w:b w:val="0"/>
      <w:color w:val="4D4D4F" w:themeColor="text2"/>
    </w:rPr>
  </w:style>
  <w:style w:type="paragraph" w:styleId="NormalWeb">
    <w:name w:val="Normal (Web)"/>
    <w:basedOn w:val="Normal"/>
    <w:uiPriority w:val="99"/>
    <w:semiHidden/>
    <w:unhideWhenUsed/>
    <w:rsid w:val="00284300"/>
    <w:pPr>
      <w:spacing w:before="100" w:beforeAutospacing="1" w:after="100" w:afterAutospacing="1"/>
    </w:pPr>
    <w:rPr>
      <w:rFonts w:ascii="Times New Roman" w:eastAsia="Times New Roman" w:hAnsi="Times New Roman" w:cs="Times New Roman"/>
      <w:sz w:val="24"/>
    </w:rPr>
  </w:style>
  <w:style w:type="paragraph" w:styleId="TOC1">
    <w:name w:val="toc 1"/>
    <w:basedOn w:val="Normal"/>
    <w:next w:val="Normal"/>
    <w:autoRedefine/>
    <w:uiPriority w:val="39"/>
    <w:unhideWhenUsed/>
    <w:rsid w:val="00284300"/>
    <w:pPr>
      <w:spacing w:after="100"/>
    </w:pPr>
  </w:style>
  <w:style w:type="paragraph" w:customStyle="1" w:styleId="FullPageTitle">
    <w:name w:val="Full Page Title"/>
    <w:basedOn w:val="MainTitle"/>
    <w:qFormat/>
    <w:rsid w:val="00284300"/>
    <w:rPr>
      <w:sz w:val="72"/>
    </w:rPr>
  </w:style>
  <w:style w:type="paragraph" w:customStyle="1" w:styleId="FullPageSubtitle">
    <w:name w:val="Full Page Subtitle"/>
    <w:basedOn w:val="Title-ProductName"/>
    <w:uiPriority w:val="99"/>
    <w:qFormat/>
    <w:rsid w:val="00284300"/>
    <w:rPr>
      <w:sz w:val="48"/>
    </w:rPr>
  </w:style>
  <w:style w:type="paragraph" w:customStyle="1" w:styleId="FauxH1">
    <w:name w:val="Faux H1"/>
    <w:basedOn w:val="Normal"/>
    <w:uiPriority w:val="99"/>
    <w:qFormat/>
    <w:rsid w:val="00284300"/>
    <w:pPr>
      <w:spacing w:before="480"/>
    </w:pPr>
    <w:rPr>
      <w:smallCaps/>
      <w:color w:val="00B0F0"/>
      <w:sz w:val="32"/>
      <w:szCs w:val="32"/>
    </w:rPr>
  </w:style>
  <w:style w:type="paragraph" w:styleId="TOCHeading">
    <w:name w:val="TOC Heading"/>
    <w:basedOn w:val="Heading1"/>
    <w:next w:val="Normal"/>
    <w:uiPriority w:val="39"/>
    <w:unhideWhenUsed/>
    <w:qFormat/>
    <w:rsid w:val="00284300"/>
    <w:pPr>
      <w:keepLines/>
      <w:spacing w:after="0" w:line="259" w:lineRule="auto"/>
      <w:contextualSpacing w:val="0"/>
      <w:outlineLvl w:val="9"/>
    </w:pPr>
    <w:rPr>
      <w:rFonts w:asciiTheme="majorHAnsi" w:eastAsiaTheme="majorEastAsia" w:hAnsiTheme="majorHAnsi" w:cstheme="majorBidi"/>
      <w:bCs w:val="0"/>
      <w:color w:val="0E74A1" w:themeColor="accent1" w:themeShade="BF"/>
      <w:szCs w:val="32"/>
    </w:rPr>
  </w:style>
  <w:style w:type="paragraph" w:styleId="TOC2">
    <w:name w:val="toc 2"/>
    <w:basedOn w:val="Normal"/>
    <w:next w:val="Normal"/>
    <w:autoRedefine/>
    <w:uiPriority w:val="39"/>
    <w:unhideWhenUsed/>
    <w:rsid w:val="00284300"/>
    <w:pPr>
      <w:spacing w:after="100"/>
      <w:ind w:left="220"/>
    </w:pPr>
  </w:style>
  <w:style w:type="paragraph" w:styleId="TOC3">
    <w:name w:val="toc 3"/>
    <w:basedOn w:val="Normal"/>
    <w:next w:val="Normal"/>
    <w:autoRedefine/>
    <w:uiPriority w:val="39"/>
    <w:unhideWhenUsed/>
    <w:rsid w:val="00284300"/>
    <w:pPr>
      <w:spacing w:after="100"/>
      <w:ind w:left="440"/>
    </w:pPr>
  </w:style>
  <w:style w:type="paragraph" w:customStyle="1" w:styleId="1stBullet">
    <w:name w:val="_1st Bullet"/>
    <w:uiPriority w:val="4"/>
    <w:qFormat/>
    <w:rsid w:val="00FD3E8D"/>
    <w:pPr>
      <w:numPr>
        <w:numId w:val="40"/>
      </w:numPr>
      <w:ind w:left="504"/>
    </w:pPr>
    <w:rPr>
      <w:rFonts w:ascii="Calibri" w:eastAsia="SimSun" w:hAnsi="Calibri" w:cs="Times New Roman"/>
      <w:sz w:val="22"/>
      <w:szCs w:val="20"/>
    </w:rPr>
  </w:style>
  <w:style w:type="paragraph" w:customStyle="1" w:styleId="WhitePaperExcerpt">
    <w:name w:val="White Paper Excerpt"/>
    <w:basedOn w:val="Normal"/>
    <w:uiPriority w:val="99"/>
    <w:qFormat/>
    <w:rsid w:val="00284300"/>
    <w:pPr>
      <w:spacing w:before="0" w:after="0"/>
    </w:pPr>
    <w:rPr>
      <w:sz w:val="28"/>
      <w:szCs w:val="28"/>
    </w:rPr>
  </w:style>
  <w:style w:type="character" w:styleId="UnresolvedMention">
    <w:name w:val="Unresolved Mention"/>
    <w:basedOn w:val="DefaultParagraphFont"/>
    <w:uiPriority w:val="99"/>
    <w:semiHidden/>
    <w:unhideWhenUsed/>
    <w:rsid w:val="009B7A1E"/>
    <w:rPr>
      <w:color w:val="808080"/>
      <w:shd w:val="clear" w:color="auto" w:fill="E6E6E6"/>
    </w:rPr>
  </w:style>
  <w:style w:type="character" w:styleId="CommentReference">
    <w:name w:val="annotation reference"/>
    <w:basedOn w:val="DefaultParagraphFont"/>
    <w:uiPriority w:val="99"/>
    <w:semiHidden/>
    <w:unhideWhenUsed/>
    <w:rsid w:val="009B7A1E"/>
    <w:rPr>
      <w:sz w:val="16"/>
      <w:szCs w:val="16"/>
    </w:rPr>
  </w:style>
  <w:style w:type="paragraph" w:styleId="CommentText">
    <w:name w:val="annotation text"/>
    <w:basedOn w:val="Normal"/>
    <w:link w:val="CommentTextChar"/>
    <w:uiPriority w:val="99"/>
    <w:semiHidden/>
    <w:unhideWhenUsed/>
    <w:rsid w:val="009B7A1E"/>
    <w:rPr>
      <w:sz w:val="20"/>
      <w:szCs w:val="20"/>
    </w:rPr>
  </w:style>
  <w:style w:type="character" w:customStyle="1" w:styleId="CommentTextChar">
    <w:name w:val="Comment Text Char"/>
    <w:basedOn w:val="DefaultParagraphFont"/>
    <w:link w:val="CommentText"/>
    <w:uiPriority w:val="99"/>
    <w:semiHidden/>
    <w:rsid w:val="009B7A1E"/>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9B7A1E"/>
    <w:rPr>
      <w:b/>
      <w:bCs/>
    </w:rPr>
  </w:style>
  <w:style w:type="character" w:customStyle="1" w:styleId="CommentSubjectChar">
    <w:name w:val="Comment Subject Char"/>
    <w:basedOn w:val="CommentTextChar"/>
    <w:link w:val="CommentSubject"/>
    <w:uiPriority w:val="99"/>
    <w:semiHidden/>
    <w:rsid w:val="009B7A1E"/>
    <w:rPr>
      <w:rFonts w:ascii="Calibri" w:hAnsi="Calibri"/>
      <w:b/>
      <w:bCs/>
      <w:sz w:val="20"/>
      <w:szCs w:val="20"/>
    </w:rPr>
  </w:style>
  <w:style w:type="character" w:styleId="FollowedHyperlink">
    <w:name w:val="FollowedHyperlink"/>
    <w:basedOn w:val="DefaultParagraphFont"/>
    <w:uiPriority w:val="99"/>
    <w:semiHidden/>
    <w:unhideWhenUsed/>
    <w:rsid w:val="00E310D3"/>
    <w:rPr>
      <w:color w:val="660033" w:themeColor="followedHyperlink"/>
      <w:u w:val="single"/>
    </w:rPr>
  </w:style>
  <w:style w:type="paragraph" w:styleId="Revision">
    <w:name w:val="Revision"/>
    <w:hidden/>
    <w:uiPriority w:val="99"/>
    <w:semiHidden/>
    <w:rsid w:val="004E1C65"/>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47898">
      <w:bodyDiv w:val="1"/>
      <w:marLeft w:val="0"/>
      <w:marRight w:val="0"/>
      <w:marTop w:val="0"/>
      <w:marBottom w:val="0"/>
      <w:divBdr>
        <w:top w:val="none" w:sz="0" w:space="0" w:color="auto"/>
        <w:left w:val="none" w:sz="0" w:space="0" w:color="auto"/>
        <w:bottom w:val="none" w:sz="0" w:space="0" w:color="auto"/>
        <w:right w:val="none" w:sz="0" w:space="0" w:color="auto"/>
      </w:divBdr>
    </w:div>
    <w:div w:id="324014710">
      <w:bodyDiv w:val="1"/>
      <w:marLeft w:val="0"/>
      <w:marRight w:val="0"/>
      <w:marTop w:val="0"/>
      <w:marBottom w:val="0"/>
      <w:divBdr>
        <w:top w:val="none" w:sz="0" w:space="0" w:color="auto"/>
        <w:left w:val="none" w:sz="0" w:space="0" w:color="auto"/>
        <w:bottom w:val="none" w:sz="0" w:space="0" w:color="auto"/>
        <w:right w:val="none" w:sz="0" w:space="0" w:color="auto"/>
      </w:divBdr>
    </w:div>
    <w:div w:id="634606979">
      <w:bodyDiv w:val="1"/>
      <w:marLeft w:val="0"/>
      <w:marRight w:val="0"/>
      <w:marTop w:val="0"/>
      <w:marBottom w:val="0"/>
      <w:divBdr>
        <w:top w:val="none" w:sz="0" w:space="0" w:color="auto"/>
        <w:left w:val="none" w:sz="0" w:space="0" w:color="auto"/>
        <w:bottom w:val="none" w:sz="0" w:space="0" w:color="auto"/>
        <w:right w:val="none" w:sz="0" w:space="0" w:color="auto"/>
      </w:divBdr>
      <w:divsChild>
        <w:div w:id="245312946">
          <w:marLeft w:val="0"/>
          <w:marRight w:val="0"/>
          <w:marTop w:val="375"/>
          <w:marBottom w:val="0"/>
          <w:divBdr>
            <w:top w:val="none" w:sz="0" w:space="0" w:color="auto"/>
            <w:left w:val="none" w:sz="0" w:space="0" w:color="auto"/>
            <w:bottom w:val="none" w:sz="0" w:space="0" w:color="auto"/>
            <w:right w:val="none" w:sz="0" w:space="0" w:color="auto"/>
          </w:divBdr>
          <w:divsChild>
            <w:div w:id="105161492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660351815">
      <w:bodyDiv w:val="1"/>
      <w:marLeft w:val="0"/>
      <w:marRight w:val="0"/>
      <w:marTop w:val="0"/>
      <w:marBottom w:val="0"/>
      <w:divBdr>
        <w:top w:val="none" w:sz="0" w:space="0" w:color="auto"/>
        <w:left w:val="none" w:sz="0" w:space="0" w:color="auto"/>
        <w:bottom w:val="none" w:sz="0" w:space="0" w:color="auto"/>
        <w:right w:val="none" w:sz="0" w:space="0" w:color="auto"/>
      </w:divBdr>
    </w:div>
    <w:div w:id="1248461275">
      <w:bodyDiv w:val="1"/>
      <w:marLeft w:val="0"/>
      <w:marRight w:val="0"/>
      <w:marTop w:val="0"/>
      <w:marBottom w:val="0"/>
      <w:divBdr>
        <w:top w:val="none" w:sz="0" w:space="0" w:color="auto"/>
        <w:left w:val="none" w:sz="0" w:space="0" w:color="auto"/>
        <w:bottom w:val="none" w:sz="0" w:space="0" w:color="auto"/>
        <w:right w:val="none" w:sz="0" w:space="0" w:color="auto"/>
      </w:divBdr>
    </w:div>
    <w:div w:id="1553929472">
      <w:bodyDiv w:val="1"/>
      <w:marLeft w:val="0"/>
      <w:marRight w:val="0"/>
      <w:marTop w:val="0"/>
      <w:marBottom w:val="0"/>
      <w:divBdr>
        <w:top w:val="none" w:sz="0" w:space="0" w:color="auto"/>
        <w:left w:val="none" w:sz="0" w:space="0" w:color="auto"/>
        <w:bottom w:val="none" w:sz="0" w:space="0" w:color="auto"/>
        <w:right w:val="none" w:sz="0" w:space="0" w:color="auto"/>
      </w:divBdr>
    </w:div>
    <w:div w:id="1719278210">
      <w:bodyDiv w:val="1"/>
      <w:marLeft w:val="0"/>
      <w:marRight w:val="0"/>
      <w:marTop w:val="0"/>
      <w:marBottom w:val="0"/>
      <w:divBdr>
        <w:top w:val="none" w:sz="0" w:space="0" w:color="auto"/>
        <w:left w:val="none" w:sz="0" w:space="0" w:color="auto"/>
        <w:bottom w:val="none" w:sz="0" w:space="0" w:color="auto"/>
        <w:right w:val="none" w:sz="0" w:space="0" w:color="auto"/>
      </w:divBdr>
    </w:div>
    <w:div w:id="2141339590">
      <w:bodyDiv w:val="1"/>
      <w:marLeft w:val="0"/>
      <w:marRight w:val="0"/>
      <w:marTop w:val="0"/>
      <w:marBottom w:val="0"/>
      <w:divBdr>
        <w:top w:val="none" w:sz="0" w:space="0" w:color="auto"/>
        <w:left w:val="none" w:sz="0" w:space="0" w:color="auto"/>
        <w:bottom w:val="none" w:sz="0" w:space="0" w:color="auto"/>
        <w:right w:val="none" w:sz="0" w:space="0" w:color="auto"/>
      </w:divBdr>
      <w:divsChild>
        <w:div w:id="788934369">
          <w:marLeft w:val="0"/>
          <w:marRight w:val="0"/>
          <w:marTop w:val="375"/>
          <w:marBottom w:val="0"/>
          <w:divBdr>
            <w:top w:val="none" w:sz="0" w:space="0" w:color="auto"/>
            <w:left w:val="none" w:sz="0" w:space="0" w:color="auto"/>
            <w:bottom w:val="none" w:sz="0" w:space="0" w:color="auto"/>
            <w:right w:val="none" w:sz="0" w:space="0" w:color="auto"/>
          </w:divBdr>
          <w:divsChild>
            <w:div w:id="2599903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5.pn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ww.thethingsnetwork.org/docs/gateways/registration.html" TargetMode="External"/><Relationship Id="rId34" Type="http://schemas.openxmlformats.org/officeDocument/2006/relationships/hyperlink" Target="http://www.lairdtech.com/products/rm1xx-lora-modules" TargetMode="External"/><Relationship Id="rId42"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4.png"/><Relationship Id="rId33" Type="http://schemas.openxmlformats.org/officeDocument/2006/relationships/hyperlink" Target="https://mydevices.com/cayenne/docs/lora/" TargetMode="External"/><Relationship Id="rId3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console.thethingsnetwork.org/" TargetMode="External"/><Relationship Id="rId29" Type="http://schemas.openxmlformats.org/officeDocument/2006/relationships/image" Target="media/image8.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hyperlink" Target="https://cayenne.mydevices.com/cayenne/dashboard/lora/3e795080-xxxx-xxxx-xxxx-51a105d3afc2" TargetMode="External"/><Relationship Id="rId32" Type="http://schemas.openxmlformats.org/officeDocument/2006/relationships/image" Target="media/image11.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lairdtech.com/products/rg1xx-lora-gateway" TargetMode="External"/><Relationship Id="rId23" Type="http://schemas.openxmlformats.org/officeDocument/2006/relationships/hyperlink" Target="https://www.thethingsnetwork.org/docs/devices/registration.html" TargetMode="External"/><Relationship Id="rId28" Type="http://schemas.openxmlformats.org/officeDocument/2006/relationships/image" Target="media/image7.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cayenne.mydevices.com/cayenne/dashboard/start" TargetMode="External"/><Relationship Id="rId31"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LairdCP/UwTerminalX" TargetMode="External"/><Relationship Id="rId22" Type="http://schemas.openxmlformats.org/officeDocument/2006/relationships/hyperlink" Target="https://www.thethingsnetwork.org/docs/applications/add.html"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github.com/LairdCP/RM1xx-Application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hyperlink" Target="http://ews-support.lairdtech.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ews-support.lairdtech.com/" TargetMode="External"/><Relationship Id="rId1" Type="http://schemas.openxmlformats.org/officeDocument/2006/relationships/image" Target="media/image13.jpe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okwoo.Yoon\Downloads\CS-AN-TEMPLATE.dotx" TargetMode="External"/></Relationships>
</file>

<file path=word/theme/theme1.xml><?xml version="1.0" encoding="utf-8"?>
<a:theme xmlns:a="http://schemas.openxmlformats.org/drawingml/2006/main" name="Office Theme">
  <a:themeElements>
    <a:clrScheme name="Laird">
      <a:dk1>
        <a:srgbClr val="0F103F"/>
      </a:dk1>
      <a:lt1>
        <a:sysClr val="window" lastClr="FFFFFF"/>
      </a:lt1>
      <a:dk2>
        <a:srgbClr val="4D4D4F"/>
      </a:dk2>
      <a:lt2>
        <a:srgbClr val="EEECE1"/>
      </a:lt2>
      <a:accent1>
        <a:srgbClr val="139CD8"/>
      </a:accent1>
      <a:accent2>
        <a:srgbClr val="93AD28"/>
      </a:accent2>
      <a:accent3>
        <a:srgbClr val="DF6D27"/>
      </a:accent3>
      <a:accent4>
        <a:srgbClr val="E0AD0E"/>
      </a:accent4>
      <a:accent5>
        <a:srgbClr val="DE6C16"/>
      </a:accent5>
      <a:accent6>
        <a:srgbClr val="99CC00"/>
      </a:accent6>
      <a:hlink>
        <a:srgbClr val="006666"/>
      </a:hlink>
      <a:folHlink>
        <a:srgbClr val="660033"/>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956DBA76E5F248847A098E9D4390F3" ma:contentTypeVersion="4" ma:contentTypeDescription="Create a new document." ma:contentTypeScope="" ma:versionID="9982211be7a7b74443a200580e486136">
  <xsd:schema xmlns:xsd="http://www.w3.org/2001/XMLSchema" xmlns:xs="http://www.w3.org/2001/XMLSchema" xmlns:p="http://schemas.microsoft.com/office/2006/metadata/properties" xmlns:ns1="http://schemas.microsoft.com/sharepoint/v3" xmlns:ns2="b9d9a960-e56e-45a8-86f1-e6985d398d8b" xmlns:ns3="fdb0b4ac-358b-476c-aae0-698e96128064" targetNamespace="http://schemas.microsoft.com/office/2006/metadata/properties" ma:root="true" ma:fieldsID="fedaa89b994bf26d40d9cc60b880d66c" ns1:_="" ns2:_="" ns3:_="">
    <xsd:import namespace="http://schemas.microsoft.com/sharepoint/v3"/>
    <xsd:import namespace="b9d9a960-e56e-45a8-86f1-e6985d398d8b"/>
    <xsd:import namespace="fdb0b4ac-358b-476c-aae0-698e96128064"/>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9d9a960-e56e-45a8-86f1-e6985d398d8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b0b4ac-358b-476c-aae0-698e96128064"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BC09B-5FB1-4156-B385-13EFE874BED9}">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D55920ED-9688-4091-8E11-5E40405571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9d9a960-e56e-45a8-86f1-e6985d398d8b"/>
    <ds:schemaRef ds:uri="fdb0b4ac-358b-476c-aae0-698e961280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E27B34-1E53-4E49-B05F-9E15F0DF8441}">
  <ds:schemaRefs>
    <ds:schemaRef ds:uri="http://schemas.microsoft.com/sharepoint/v3/contenttype/forms"/>
  </ds:schemaRefs>
</ds:datastoreItem>
</file>

<file path=customXml/itemProps4.xml><?xml version="1.0" encoding="utf-8"?>
<ds:datastoreItem xmlns:ds="http://schemas.openxmlformats.org/officeDocument/2006/customXml" ds:itemID="{401FFB3A-83AE-4199-8A98-5D51E0193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CS-AN-TEMPLATE.dotx</Template>
  <TotalTime>60</TotalTime>
  <Pages>6</Pages>
  <Words>1325</Words>
  <Characters>7559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Laird</Company>
  <LinksUpToDate>false</LinksUpToDate>
  <CharactersWithSpaces>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Seokwoo Yoon</dc:creator>
  <cp:lastModifiedBy>Seokwoo Yoon</cp:lastModifiedBy>
  <cp:revision>3</cp:revision>
  <cp:lastPrinted>2014-06-18T20:48:00Z</cp:lastPrinted>
  <dcterms:created xsi:type="dcterms:W3CDTF">2017-10-17T17:46:00Z</dcterms:created>
  <dcterms:modified xsi:type="dcterms:W3CDTF">2017-10-17T18:46:00Z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0x0101003B956DBA76E5F248847A098E9D4390F3</vt:lpwstr>
  </property>
</Properties>
</file>